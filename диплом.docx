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2F0536">
      <w:pPr>
        <w:pStyle w:val="af5"/>
        <w:shd w:val="clear" w:color="auto" w:fill="FFFFFF"/>
        <w:spacing w:before="165" w:after="165" w:line="360" w:lineRule="auto"/>
        <w:outlineLvl w:val="3"/>
        <w:rPr>
          <w:rFonts w:ascii="Consolas" w:hAnsi="Consolas"/>
          <w:color w:val="333333"/>
          <w:sz w:val="20"/>
          <w:szCs w:val="20"/>
          <w:shd w:val="clear" w:color="auto" w:fill="F6F7F7"/>
        </w:rPr>
      </w:pPr>
      <w:bookmarkStart w:id="0" w:name="docs-internal-guid-db06dbc5-7fff-478d-ae"/>
      <w:bookmarkEnd w:id="0"/>
      <w:r>
        <w:rPr>
          <w:rFonts w:ascii="Times New Roman;serif" w:hAnsi="Times New Roman;serif"/>
          <w:color w:val="000000"/>
          <w:sz w:val="28"/>
          <w:szCs w:val="20"/>
        </w:rPr>
        <w:t>Geekbrains</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r>
        <w:rPr>
          <w:rFonts w:ascii="Times New Roman" w:hAnsi="Times New Roman" w:cs="Times New Roman"/>
          <w:color w:val="000000"/>
          <w:sz w:val="24"/>
          <w:szCs w:val="24"/>
        </w:rPr>
        <w:t>ДИПЛОМ</w:t>
      </w:r>
    </w:p>
    <w:p w:rsidR="000445FF" w:rsidRDefault="002F0536">
      <w:pPr>
        <w:pStyle w:val="af5"/>
        <w:spacing w:after="0" w:line="288" w:lineRule="auto"/>
        <w:jc w:val="center"/>
        <w:rPr>
          <w:rFonts w:ascii="Consolas" w:hAnsi="Consolas"/>
          <w:color w:val="333333"/>
          <w:sz w:val="20"/>
          <w:szCs w:val="20"/>
          <w:shd w:val="clear" w:color="auto" w:fill="F6F7F7"/>
        </w:rPr>
      </w:pPr>
      <w:r>
        <w:rPr>
          <w:rFonts w:ascii="Times New Roman" w:hAnsi="Times New Roman" w:cs="Times New Roman"/>
          <w:color w:val="000000"/>
          <w:sz w:val="24"/>
          <w:szCs w:val="24"/>
        </w:rPr>
        <w:t xml:space="preserve">Рекомендательный сервис для выбора активностей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Программа:</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Специализация</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ФИО</w:t>
      </w: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0445FF" w:rsidRDefault="002F0536">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0445FF" w:rsidRDefault="002F0536">
      <w:pPr>
        <w:spacing w:line="360" w:lineRule="auto"/>
        <w:rPr>
          <w:bCs/>
          <w:sz w:val="28"/>
          <w:szCs w:val="28"/>
        </w:rPr>
      </w:pPr>
      <w:r>
        <w:rPr>
          <w:rFonts w:ascii="Times New Roman" w:hAnsi="Times New Roman" w:cs="Times New Roman"/>
          <w:bCs/>
          <w:sz w:val="28"/>
          <w:szCs w:val="28"/>
          <w:highlight w:val="yellow"/>
        </w:rPr>
        <w:t xml:space="preserve">1.1. Основные понятия и терминология </w:t>
      </w:r>
      <w:r>
        <w:rPr>
          <w:rFonts w:ascii="Times New Roman" w:hAnsi="Times New Roman" w:cs="Times New Roman"/>
          <w:bCs/>
          <w:sz w:val="28"/>
          <w:szCs w:val="28"/>
          <w:highlight w:val="yellow"/>
          <w:lang w:val="en-US"/>
        </w:rPr>
        <w:t>Web</w:t>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t>стр.</w:t>
      </w:r>
    </w:p>
    <w:p w:rsidR="000445FF" w:rsidRDefault="002F0536">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w:t>
      </w:r>
      <w:r w:rsidR="003B49B5">
        <w:rPr>
          <w:rFonts w:ascii="Times New Roman" w:hAnsi="Times New Roman" w:cs="Times New Roman"/>
          <w:sz w:val="28"/>
          <w:szCs w:val="28"/>
        </w:rPr>
        <w:t>средств</w:t>
      </w:r>
      <w:r>
        <w:rPr>
          <w:rFonts w:ascii="Times New Roman" w:hAnsi="Times New Roman" w:cs="Times New Roman"/>
          <w:sz w:val="28"/>
          <w:szCs w:val="28"/>
        </w:rPr>
        <w:t xml:space="preserve"> разработки веб-приложения </w:t>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sidR="00661EBE">
        <w:rPr>
          <w:rFonts w:ascii="Times New Roman" w:hAnsi="Times New Roman" w:cs="Times New Roman"/>
          <w:b/>
          <w:bCs/>
          <w:sz w:val="28"/>
          <w:szCs w:val="28"/>
        </w:rPr>
        <w:t>. ПРОЕКТИРОВАНИЕ</w:t>
      </w:r>
      <w:r>
        <w:rPr>
          <w:rFonts w:ascii="Times New Roman" w:hAnsi="Times New Roman" w:cs="Times New Roman"/>
          <w:b/>
          <w:bCs/>
          <w:sz w:val="28"/>
          <w:szCs w:val="28"/>
        </w:rPr>
        <w:t xml:space="preserve"> ПРИЛОЖЕНИЯ</w:t>
      </w:r>
      <w:r w:rsidR="0090787C">
        <w:rPr>
          <w:rFonts w:ascii="Times New Roman" w:hAnsi="Times New Roman" w:cs="Times New Roman"/>
          <w:b/>
          <w:bCs/>
          <w:sz w:val="28"/>
          <w:szCs w:val="28"/>
        </w:rPr>
        <w:t xml:space="preserve"> </w:t>
      </w:r>
      <w:r w:rsidR="0090787C">
        <w:rPr>
          <w:rFonts w:ascii="Times New Roman" w:hAnsi="Times New Roman" w:cs="Times New Roman"/>
          <w:b/>
          <w:sz w:val="28"/>
          <w:szCs w:val="28"/>
        </w:rPr>
        <w:t>«ЕЩЕ НЕ БАБУШКА»</w:t>
      </w:r>
    </w:p>
    <w:p w:rsidR="000445FF" w:rsidRDefault="002F0536">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2.2.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2.2.1. </w:t>
      </w:r>
      <w:r w:rsidR="00B65DF7">
        <w:rPr>
          <w:rFonts w:ascii="Times New Roman" w:hAnsi="Times New Roman" w:cs="Times New Roman"/>
          <w:bCs/>
          <w:sz w:val="28"/>
          <w:szCs w:val="28"/>
        </w:rPr>
        <w:t>Концептуальное и логическое пр</w:t>
      </w:r>
      <w:r>
        <w:rPr>
          <w:rFonts w:ascii="Times New Roman" w:hAnsi="Times New Roman" w:cs="Times New Roman"/>
          <w:bCs/>
          <w:sz w:val="28"/>
          <w:szCs w:val="28"/>
        </w:rPr>
        <w:t xml:space="preserve">оектирование </w:t>
      </w:r>
      <w:r w:rsidR="00B65DF7">
        <w:rPr>
          <w:rFonts w:ascii="Times New Roman" w:hAnsi="Times New Roman" w:cs="Times New Roman"/>
          <w:bCs/>
          <w:sz w:val="28"/>
          <w:szCs w:val="28"/>
        </w:rPr>
        <w:t>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2.2.2.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6B1651" w:rsidRDefault="006B1651">
      <w:pPr>
        <w:spacing w:line="360" w:lineRule="auto"/>
        <w:rPr>
          <w:rFonts w:ascii="Times New Roman" w:hAnsi="Times New Roman" w:cs="Times New Roman"/>
          <w:bCs/>
          <w:sz w:val="28"/>
          <w:szCs w:val="28"/>
        </w:rPr>
      </w:pPr>
      <w:r>
        <w:rPr>
          <w:rFonts w:ascii="Times New Roman" w:hAnsi="Times New Roman" w:cs="Times New Roman"/>
          <w:bCs/>
          <w:sz w:val="28"/>
          <w:szCs w:val="28"/>
        </w:rPr>
        <w:t>2.3.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t>2</w:t>
      </w:r>
      <w:r w:rsidR="002F0536">
        <w:rPr>
          <w:rFonts w:ascii="Times New Roman" w:hAnsi="Times New Roman" w:cs="Times New Roman"/>
          <w:bCs/>
          <w:sz w:val="28"/>
          <w:szCs w:val="28"/>
        </w:rPr>
        <w:t>.</w:t>
      </w:r>
      <w:r w:rsidR="006B1651">
        <w:rPr>
          <w:rFonts w:ascii="Times New Roman" w:hAnsi="Times New Roman" w:cs="Times New Roman"/>
          <w:bCs/>
          <w:sz w:val="28"/>
          <w:szCs w:val="28"/>
        </w:rPr>
        <w:t>4</w:t>
      </w:r>
      <w:r w:rsidR="002F0536">
        <w:rPr>
          <w:rFonts w:ascii="Times New Roman" w:hAnsi="Times New Roman" w:cs="Times New Roman"/>
          <w:bCs/>
          <w:sz w:val="28"/>
          <w:szCs w:val="28"/>
        </w:rPr>
        <w:t>. Описание функциональных</w:t>
      </w:r>
      <w:r w:rsidR="0090787C">
        <w:rPr>
          <w:rFonts w:ascii="Times New Roman" w:hAnsi="Times New Roman" w:cs="Times New Roman"/>
          <w:bCs/>
          <w:sz w:val="28"/>
          <w:szCs w:val="28"/>
        </w:rPr>
        <w:t xml:space="preserve"> требований к  веб-приложению </w:t>
      </w:r>
      <w:r w:rsidR="0090787C">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0445FF" w:rsidRPr="006B1651" w:rsidRDefault="006B1651">
      <w:pPr>
        <w:spacing w:line="360" w:lineRule="auto"/>
        <w:rPr>
          <w:rFonts w:ascii="Times New Roman" w:hAnsi="Times New Roman" w:cs="Times New Roman"/>
          <w:bCs/>
          <w:sz w:val="28"/>
          <w:szCs w:val="28"/>
        </w:rPr>
      </w:pPr>
      <w:r w:rsidRPr="006B1651">
        <w:rPr>
          <w:rFonts w:ascii="Times New Roman" w:hAnsi="Times New Roman" w:cs="Times New Roman"/>
          <w:bCs/>
          <w:sz w:val="28"/>
          <w:szCs w:val="28"/>
        </w:rPr>
        <w:t>2.5.</w:t>
      </w:r>
      <w:r w:rsidR="002F0536" w:rsidRPr="006B1651">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 xml:space="preserve">3 </w:t>
      </w:r>
      <w:r w:rsidR="00661EBE">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90787C">
        <w:rPr>
          <w:rFonts w:ascii="Times New Roman" w:hAnsi="Times New Roman" w:cs="Times New Roman"/>
          <w:b/>
          <w:sz w:val="28"/>
          <w:szCs w:val="28"/>
        </w:rPr>
        <w:t xml:space="preserve"> «ЕЩЕ НЕ БАБУШКА»</w:t>
      </w:r>
    </w:p>
    <w:p w:rsidR="000445FF" w:rsidRDefault="002F0536" w:rsidP="00866219">
      <w:pPr>
        <w:spacing w:line="360" w:lineRule="auto"/>
        <w:rPr>
          <w:rFonts w:ascii="Times New Roman" w:hAnsi="Times New Roman" w:cs="Times New Roman"/>
          <w:bCs/>
          <w:sz w:val="28"/>
          <w:szCs w:val="28"/>
        </w:rPr>
      </w:pPr>
      <w:r w:rsidRPr="00866219">
        <w:rPr>
          <w:rFonts w:ascii="Times New Roman" w:hAnsi="Times New Roman" w:cs="Times New Roman"/>
          <w:bCs/>
          <w:sz w:val="28"/>
          <w:szCs w:val="28"/>
        </w:rPr>
        <w:t>3.1. Описание пользовательского интерфейса</w:t>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t>стр.</w:t>
      </w:r>
    </w:p>
    <w:p w:rsidR="00866219" w:rsidRDefault="00866219" w:rsidP="00866219">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D95DDD">
        <w:rPr>
          <w:rFonts w:ascii="Times New Roman" w:hAnsi="Times New Roman" w:cs="Times New Roman"/>
          <w:b/>
          <w:bCs/>
          <w:sz w:val="28"/>
          <w:szCs w:val="28"/>
          <w:highlight w:val="yellow"/>
        </w:rPr>
        <w:t>2</w:t>
      </w:r>
      <w:r>
        <w:rPr>
          <w:rFonts w:ascii="Times New Roman" w:hAnsi="Times New Roman" w:cs="Times New Roman"/>
          <w:b/>
          <w:bCs/>
          <w:sz w:val="28"/>
          <w:szCs w:val="28"/>
          <w:highlight w:val="yellow"/>
        </w:rPr>
        <w:t>.1. Архитектура веб-приложения «Еще не бабушка»</w:t>
      </w:r>
    </w:p>
    <w:p w:rsidR="00866219" w:rsidRDefault="00866219" w:rsidP="00866219">
      <w:pPr>
        <w:spacing w:line="360" w:lineRule="auto"/>
        <w:rPr>
          <w:rFonts w:ascii="Times New Roman" w:hAnsi="Times New Roman" w:cs="Times New Roman"/>
          <w:bCs/>
          <w:sz w:val="28"/>
          <w:szCs w:val="28"/>
        </w:rPr>
      </w:pPr>
      <w:r>
        <w:rPr>
          <w:rFonts w:ascii="Times New Roman" w:hAnsi="Times New Roman" w:cs="Times New Roman"/>
          <w:bCs/>
          <w:sz w:val="28"/>
          <w:szCs w:val="28"/>
          <w:highlight w:val="yellow"/>
        </w:rPr>
        <w:t>3.</w:t>
      </w:r>
      <w:r w:rsidR="00D95DDD">
        <w:rPr>
          <w:rFonts w:ascii="Times New Roman" w:hAnsi="Times New Roman" w:cs="Times New Roman"/>
          <w:bCs/>
          <w:sz w:val="28"/>
          <w:szCs w:val="28"/>
          <w:highlight w:val="yellow"/>
        </w:rPr>
        <w:t>2</w:t>
      </w:r>
      <w:r>
        <w:rPr>
          <w:rFonts w:ascii="Times New Roman" w:hAnsi="Times New Roman" w:cs="Times New Roman"/>
          <w:bCs/>
          <w:sz w:val="28"/>
          <w:szCs w:val="28"/>
          <w:highlight w:val="yellow"/>
        </w:rPr>
        <w:t>.2</w:t>
      </w:r>
      <w:r w:rsidRPr="00866219">
        <w:rPr>
          <w:rFonts w:ascii="Times New Roman" w:hAnsi="Times New Roman" w:cs="Times New Roman"/>
          <w:bCs/>
          <w:sz w:val="28"/>
          <w:szCs w:val="28"/>
          <w:highlight w:val="yellow"/>
        </w:rPr>
        <w:t>. БЕКЕНД ПРИЛОЖЕНИЯ</w:t>
      </w:r>
    </w:p>
    <w:p w:rsidR="00661EBE" w:rsidRDefault="00661EBE" w:rsidP="00661EBE">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661EBE" w:rsidRPr="00866219" w:rsidRDefault="00661EBE" w:rsidP="00866219">
      <w:pPr>
        <w:spacing w:line="360" w:lineRule="auto"/>
        <w:rPr>
          <w:rFonts w:ascii="Times New Roman" w:hAnsi="Times New Roman" w:cs="Times New Roman"/>
          <w:bCs/>
          <w:sz w:val="28"/>
          <w:szCs w:val="28"/>
        </w:rPr>
      </w:pPr>
    </w:p>
    <w:p w:rsidR="000445FF" w:rsidRPr="00866219" w:rsidRDefault="00866219">
      <w:pPr>
        <w:spacing w:line="360" w:lineRule="auto"/>
        <w:rPr>
          <w:rFonts w:ascii="Times New Roman" w:hAnsi="Times New Roman" w:cs="Times New Roman"/>
          <w:bCs/>
          <w:sz w:val="28"/>
          <w:szCs w:val="28"/>
        </w:rPr>
      </w:pPr>
      <w:r>
        <w:rPr>
          <w:rFonts w:ascii="Times New Roman" w:hAnsi="Times New Roman" w:cs="Times New Roman"/>
          <w:bCs/>
          <w:sz w:val="28"/>
          <w:szCs w:val="28"/>
        </w:rPr>
        <w:t>3.3</w:t>
      </w:r>
      <w:r w:rsidR="002F0536" w:rsidRPr="00866219">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866219">
      <w:pPr>
        <w:spacing w:line="360" w:lineRule="auto"/>
        <w:rPr>
          <w:b/>
          <w:bCs/>
        </w:rPr>
      </w:pPr>
      <w:r>
        <w:rPr>
          <w:rFonts w:ascii="Times New Roman" w:hAnsi="Times New Roman" w:cs="Times New Roman"/>
          <w:b/>
          <w:bCs/>
          <w:sz w:val="24"/>
          <w:szCs w:val="24"/>
        </w:rPr>
        <w:t>ЗАКЛЮЧЕНИЕ</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866219">
      <w:pPr>
        <w:spacing w:line="360" w:lineRule="auto"/>
        <w:rPr>
          <w:b/>
          <w:bCs/>
        </w:rPr>
      </w:pPr>
      <w:r>
        <w:rPr>
          <w:rFonts w:ascii="Times New Roman" w:hAnsi="Times New Roman" w:cs="Times New Roman"/>
          <w:b/>
          <w:bCs/>
          <w:sz w:val="24"/>
          <w:szCs w:val="24"/>
        </w:rPr>
        <w:t>БИБЛИОГРАФИЧЕСКИЙ СПИСОК</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P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0445FF">
      <w:pPr>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jc w:val="both"/>
        <w:rPr>
          <w:b/>
          <w:bCs/>
          <w:sz w:val="28"/>
          <w:szCs w:val="28"/>
        </w:rPr>
      </w:pPr>
      <w:r>
        <w:rPr>
          <w:rFonts w:ascii="Times New Roman" w:hAnsi="Times New Roman" w:cs="Times New Roman"/>
          <w:b/>
          <w:bCs/>
          <w:sz w:val="28"/>
          <w:szCs w:val="28"/>
        </w:rPr>
        <w:lastRenderedPageBreak/>
        <w:t>ВВЕДЕНИЕ</w:t>
      </w:r>
    </w:p>
    <w:p w:rsidR="000445FF" w:rsidRDefault="002F0536">
      <w:pPr>
        <w:spacing w:line="360" w:lineRule="auto"/>
        <w:ind w:firstLine="708"/>
        <w:jc w:val="both"/>
        <w:rPr>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0445FF" w:rsidRDefault="002F0536">
      <w:pPr>
        <w:spacing w:line="360" w:lineRule="auto"/>
        <w:ind w:firstLine="708"/>
        <w:jc w:val="both"/>
        <w:rPr>
          <w:sz w:val="28"/>
          <w:szCs w:val="28"/>
        </w:rPr>
      </w:pPr>
      <w:r>
        <w:rPr>
          <w:rFonts w:ascii="Times New Roman" w:hAnsi="Times New Roman" w:cs="Times New Roman"/>
          <w:sz w:val="28"/>
          <w:szCs w:val="28"/>
        </w:rPr>
        <w:t>Целью данной дипломной работы является разработка веб-приложения</w:t>
      </w:r>
      <w:r w:rsidR="006C4085">
        <w:rPr>
          <w:rFonts w:ascii="Times New Roman" w:hAnsi="Times New Roman" w:cs="Times New Roman"/>
          <w:sz w:val="28"/>
          <w:szCs w:val="28"/>
        </w:rPr>
        <w:t xml:space="preserve"> для пожилый людей</w:t>
      </w:r>
      <w:r>
        <w:rPr>
          <w:rFonts w:ascii="Times New Roman" w:hAnsi="Times New Roman" w:cs="Times New Roman"/>
          <w:sz w:val="28"/>
          <w:szCs w:val="28"/>
        </w:rPr>
        <w:t xml:space="preserve">, включающего </w:t>
      </w:r>
      <w:r w:rsidR="006C4085">
        <w:rPr>
          <w:rFonts w:ascii="Times New Roman" w:hAnsi="Times New Roman" w:cs="Times New Roman"/>
          <w:sz w:val="28"/>
          <w:szCs w:val="28"/>
        </w:rPr>
        <w:t>в себя рекомендательную систему и сервис записи в группы занятий.</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Разработка приложения разделена на две части:</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серверную</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 xml:space="preserve">реализована с использованием фреймворка </w:t>
      </w:r>
      <w:r>
        <w:rPr>
          <w:rFonts w:ascii="Times New Roman" w:hAnsi="Times New Roman" w:cs="Times New Roman"/>
          <w:sz w:val="28"/>
          <w:szCs w:val="28"/>
          <w:highlight w:val="yellow"/>
          <w:lang w:val="en-US"/>
        </w:rPr>
        <w:t>Django</w:t>
      </w:r>
      <w:r>
        <w:rPr>
          <w:rFonts w:ascii="Times New Roman" w:hAnsi="Times New Roman" w:cs="Times New Roman"/>
          <w:sz w:val="28"/>
          <w:szCs w:val="28"/>
          <w:highlight w:val="yellow"/>
        </w:rPr>
        <w:t>СПИСОК</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клиентская часть – с помощью СПИСОК, HTML и CSS.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Проектирование информационной системы было осуществлено с применением ER и описания юзкейсов.</w:t>
      </w:r>
    </w:p>
    <w:p w:rsidR="000445FF" w:rsidRDefault="002F053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реализовано веб - приложение, функциями которого являются: </w:t>
      </w:r>
    </w:p>
    <w:p w:rsidR="000445FF" w:rsidRPr="00B85BC3" w:rsidRDefault="002F0536" w:rsidP="00B85BC3">
      <w:pPr>
        <w:pStyle w:val="afe"/>
        <w:numPr>
          <w:ilvl w:val="0"/>
          <w:numId w:val="28"/>
        </w:numPr>
        <w:shd w:val="clear" w:color="auto" w:fill="FFFFFF"/>
        <w:tabs>
          <w:tab w:val="left" w:pos="426"/>
        </w:tabs>
        <w:spacing w:after="0" w:line="24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регистрация новых пользователей;</w:t>
      </w:r>
    </w:p>
    <w:p w:rsidR="000445FF" w:rsidRPr="00B85BC3" w:rsidRDefault="002F0536" w:rsidP="00B85BC3">
      <w:pPr>
        <w:pStyle w:val="afe"/>
        <w:numPr>
          <w:ilvl w:val="0"/>
          <w:numId w:val="28"/>
        </w:numPr>
        <w:shd w:val="clear" w:color="auto" w:fill="FFFFFF"/>
        <w:tabs>
          <w:tab w:val="left" w:pos="426"/>
        </w:tabs>
        <w:spacing w:after="0" w:line="24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тестирование пользователей с записью результатов в БД;</w:t>
      </w:r>
    </w:p>
    <w:p w:rsidR="00B85BC3" w:rsidRPr="00B85BC3" w:rsidRDefault="00B85BC3" w:rsidP="00B85BC3">
      <w:pPr>
        <w:pStyle w:val="afe"/>
        <w:numPr>
          <w:ilvl w:val="0"/>
          <w:numId w:val="28"/>
        </w:numPr>
        <w:shd w:val="clear" w:color="auto" w:fill="FFFFFF"/>
        <w:tabs>
          <w:tab w:val="left" w:pos="426"/>
        </w:tabs>
        <w:spacing w:after="0" w:line="24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рекомендации для пользователей.</w:t>
      </w:r>
    </w:p>
    <w:p w:rsidR="000445FF" w:rsidRPr="00B85BC3" w:rsidRDefault="002F0536">
      <w:pPr>
        <w:shd w:val="clear" w:color="auto" w:fill="FFFFFF"/>
        <w:tabs>
          <w:tab w:val="left" w:pos="426"/>
        </w:tabs>
        <w:spacing w:after="0" w:line="360" w:lineRule="auto"/>
        <w:jc w:val="both"/>
        <w:rPr>
          <w:rFonts w:ascii="Times New Roman" w:hAnsi="Times New Roman" w:cs="Times New Roman"/>
          <w:sz w:val="28"/>
          <w:szCs w:val="28"/>
          <w:highlight w:val="yellow"/>
        </w:rPr>
      </w:pPr>
      <w:r w:rsidRPr="00B85BC3">
        <w:rPr>
          <w:rFonts w:ascii="Times New Roman" w:hAnsi="Times New Roman" w:cs="Times New Roman"/>
          <w:sz w:val="28"/>
          <w:szCs w:val="28"/>
          <w:highlight w:val="yellow"/>
        </w:rPr>
        <w:t>- рекомендации для новых пользователей на основе тестирования и локации;</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sidRPr="00B85BC3">
        <w:rPr>
          <w:rFonts w:ascii="Times New Roman" w:hAnsi="Times New Roman" w:cs="Times New Roman"/>
          <w:sz w:val="28"/>
          <w:szCs w:val="28"/>
          <w:highlight w:val="yellow"/>
        </w:rPr>
        <w:t>- рекомендации для активных пользователей на основе их прошлого опыта</w:t>
      </w:r>
    </w:p>
    <w:p w:rsidR="000445FF" w:rsidRDefault="002F0536">
      <w:pPr>
        <w:spacing w:line="360" w:lineRule="auto"/>
        <w:jc w:val="both"/>
      </w:pPr>
      <w:r>
        <w:rPr>
          <w:shd w:val="clear" w:color="auto" w:fill="FFFF00"/>
        </w:rPr>
        <w:t>Ценность работы</w:t>
      </w:r>
      <w:r>
        <w:t xml:space="preserve"> ПОМОГИ ПРОПИСАТЬ</w:t>
      </w:r>
    </w:p>
    <w:p w:rsidR="000445FF" w:rsidRDefault="002F0536">
      <w:pPr>
        <w:spacing w:line="360" w:lineRule="auto"/>
        <w:jc w:val="both"/>
      </w:pPr>
      <w:r>
        <w:rPr>
          <w:highlight w:val="magenta"/>
        </w:rPr>
        <w:t xml:space="preserve">Приложение обеспечивает структурирование учета данных, что позволяет осуществлять контроль наполняемости групп(???). Осуществление статистики и оптимизацию групп(???). Дополнительно </w:t>
      </w:r>
      <w:r>
        <w:rPr>
          <w:highlight w:val="magenta"/>
        </w:rPr>
        <w:lastRenderedPageBreak/>
        <w:t>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t xml:space="preserve"> </w:t>
      </w:r>
    </w:p>
    <w:p w:rsidR="000445FF" w:rsidRDefault="002F0536">
      <w:pPr>
        <w:spacing w:line="360" w:lineRule="auto"/>
        <w:jc w:val="both"/>
        <w:rPr>
          <w:shd w:val="clear" w:color="auto" w:fill="FFFF00"/>
        </w:rPr>
      </w:pPr>
      <w:r>
        <w:rPr>
          <w:rFonts w:ascii="Times New Roman" w:hAnsi="Times New Roman" w:cs="Times New Roman"/>
          <w:sz w:val="24"/>
          <w:szCs w:val="24"/>
          <w:shd w:val="clear" w:color="auto" w:fill="FFFF00"/>
        </w:rPr>
        <w:t>Потом когда в сервисе будет инфо по баллам, тогда можно будет сделать рекомендации и на схожести пользователей.</w:t>
      </w:r>
    </w:p>
    <w:p w:rsidR="000445FF" w:rsidRDefault="002F0536">
      <w:pPr>
        <w:spacing w:after="0" w:line="240" w:lineRule="auto"/>
        <w:rPr>
          <w:rFonts w:ascii="Times New Roman" w:hAnsi="Times New Roman" w:cs="Times New Roman"/>
          <w:b/>
          <w:bCs/>
          <w:sz w:val="28"/>
          <w:szCs w:val="28"/>
        </w:rPr>
      </w:pPr>
      <w:r>
        <w:br w:type="page"/>
      </w:r>
    </w:p>
    <w:p w:rsidR="000445FF" w:rsidRDefault="002F05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w:t>
      </w:r>
      <w:r w:rsidR="003B49B5">
        <w:rPr>
          <w:rFonts w:ascii="Times New Roman" w:hAnsi="Times New Roman" w:cs="Times New Roman"/>
          <w:b/>
          <w:bCs/>
          <w:sz w:val="28"/>
          <w:szCs w:val="28"/>
        </w:rPr>
        <w:t xml:space="preserve">РАЗРАБОТКИ </w:t>
      </w:r>
      <w:r>
        <w:rPr>
          <w:rFonts w:ascii="Times New Roman" w:hAnsi="Times New Roman" w:cs="Times New Roman"/>
          <w:b/>
          <w:bCs/>
          <w:sz w:val="28"/>
          <w:szCs w:val="28"/>
        </w:rPr>
        <w:t>ВЕБ-ПРИЛОЖЕНИЙ И РЕКОМЕНДАТ</w:t>
      </w:r>
      <w:r w:rsidR="003B49B5">
        <w:rPr>
          <w:rFonts w:ascii="Times New Roman" w:hAnsi="Times New Roman" w:cs="Times New Roman"/>
          <w:b/>
          <w:bCs/>
          <w:sz w:val="28"/>
          <w:szCs w:val="28"/>
        </w:rPr>
        <w:t>ЕЛЬНЫХ СИСТЕМ</w:t>
      </w:r>
    </w:p>
    <w:p w:rsidR="000445FF" w:rsidRDefault="000445FF">
      <w:pPr>
        <w:spacing w:line="360" w:lineRule="auto"/>
        <w:jc w:val="both"/>
        <w:rPr>
          <w:rFonts w:ascii="Times New Roman" w:hAnsi="Times New Roman" w:cs="Times New Roman"/>
          <w:b/>
          <w:bCs/>
          <w:sz w:val="28"/>
          <w:szCs w:val="28"/>
        </w:rPr>
      </w:pPr>
    </w:p>
    <w:p w:rsidR="000445FF" w:rsidRDefault="002F0536">
      <w:pPr>
        <w:spacing w:line="360" w:lineRule="auto"/>
        <w:rPr>
          <w:b/>
          <w:bCs/>
          <w:sz w:val="28"/>
          <w:szCs w:val="28"/>
        </w:rPr>
      </w:pPr>
      <w:r>
        <w:rPr>
          <w:rFonts w:ascii="Times New Roman" w:hAnsi="Times New Roman" w:cs="Times New Roman"/>
          <w:b/>
          <w:bCs/>
          <w:sz w:val="28"/>
          <w:szCs w:val="28"/>
        </w:rPr>
        <w:t xml:space="preserve">1.1. Основные понятия и терминология </w:t>
      </w:r>
      <w:r>
        <w:rPr>
          <w:rFonts w:ascii="Times New Roman" w:hAnsi="Times New Roman" w:cs="Times New Roman"/>
          <w:b/>
          <w:bCs/>
          <w:sz w:val="28"/>
          <w:szCs w:val="28"/>
          <w:lang w:val="en-US"/>
        </w:rPr>
        <w:t>Web</w:t>
      </w:r>
    </w:p>
    <w:p w:rsidR="000445FF" w:rsidRDefault="002F0536">
      <w:pPr>
        <w:spacing w:line="360" w:lineRule="auto"/>
        <w:rPr>
          <w:b/>
          <w:sz w:val="28"/>
          <w:szCs w:val="28"/>
        </w:rPr>
      </w:pPr>
      <w:r>
        <w:rPr>
          <w:rFonts w:ascii="Times New Roman" w:hAnsi="Times New Roman" w:cs="Times New Roman"/>
          <w:b/>
          <w:color w:val="000000"/>
          <w:sz w:val="28"/>
          <w:szCs w:val="28"/>
        </w:rPr>
        <w:t>Общая информация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0445FF" w:rsidRDefault="002F0536">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0445FF" w:rsidRDefault="002F0536">
      <w:p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привлекать клиентов и получать прибыль;</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rsidR="000445FF" w:rsidRDefault="002F0536">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В</w:t>
      </w:r>
      <w:bookmarkStart w:id="1" w:name="__RefHeading___Toc533423201"/>
      <w:r>
        <w:rPr>
          <w:rFonts w:ascii="Times New Roman" w:hAnsi="Times New Roman" w:cs="Times New Roman"/>
          <w:b/>
          <w:color w:val="000000"/>
          <w:sz w:val="28"/>
          <w:szCs w:val="28"/>
        </w:rPr>
        <w:t>еб-приложен</w:t>
      </w:r>
      <w:bookmarkEnd w:id="1"/>
      <w:r>
        <w:rPr>
          <w:rFonts w:ascii="Times New Roman" w:hAnsi="Times New Roman" w:cs="Times New Roman"/>
          <w:b/>
          <w:color w:val="000000"/>
          <w:sz w:val="28"/>
          <w:szCs w:val="28"/>
        </w:rPr>
        <w:t>ия</w:t>
      </w:r>
    </w:p>
    <w:p w:rsidR="000445FF" w:rsidRDefault="002F053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0445FF" w:rsidRDefault="002F0536">
      <w:pPr>
        <w:spacing w:after="120" w:line="360" w:lineRule="auto"/>
        <w:jc w:val="both"/>
        <w:rPr>
          <w:rFonts w:ascii="Times New Roman" w:hAnsi="Times New Roman" w:cs="Times New Roman"/>
          <w:b/>
          <w:color w:val="000000"/>
          <w:sz w:val="28"/>
          <w:szCs w:val="28"/>
        </w:rPr>
      </w:pPr>
      <w:bookmarkStart w:id="2" w:name="__RefHeading___Toc533423202"/>
      <w:bookmarkEnd w:id="2"/>
      <w:r>
        <w:rPr>
          <w:rFonts w:ascii="Times New Roman" w:hAnsi="Times New Roman" w:cs="Times New Roman"/>
          <w:b/>
          <w:color w:val="000000"/>
          <w:sz w:val="28"/>
          <w:szCs w:val="28"/>
        </w:rPr>
        <w:t>Преимущества веб-приложений</w:t>
      </w:r>
    </w:p>
    <w:p w:rsidR="000445FF" w:rsidRDefault="002F0536">
      <w:pPr>
        <w:spacing w:line="360" w:lineRule="auto"/>
        <w:jc w:val="both"/>
        <w:rPr>
          <w:rFonts w:ascii="Times New Roman" w:hAnsi="Times New Roman" w:cs="Times New Roman"/>
          <w:i/>
          <w:color w:val="000000"/>
          <w:sz w:val="28"/>
          <w:szCs w:val="28"/>
        </w:rPr>
      </w:pPr>
      <w:r>
        <w:rPr>
          <w:rFonts w:ascii="Times New Roman" w:hAnsi="Times New Roman" w:cs="Times New Roman"/>
          <w:i/>
          <w:color w:val="000000"/>
          <w:sz w:val="28"/>
          <w:szCs w:val="28"/>
        </w:rPr>
        <w:t>Эффективная разработка</w:t>
      </w:r>
    </w:p>
    <w:p w:rsidR="000445FF" w:rsidRDefault="002F0536">
      <w:pPr>
        <w:pStyle w:val="afe"/>
        <w:spacing w:line="360" w:lineRule="auto"/>
        <w:ind w:left="0" w:firstLine="70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0445FF" w:rsidRDefault="002F0536">
      <w:pPr>
        <w:spacing w:line="360" w:lineRule="auto"/>
        <w:jc w:val="both"/>
        <w:rPr>
          <w:i/>
        </w:rPr>
      </w:pPr>
      <w:r>
        <w:rPr>
          <w:rFonts w:ascii="Times New Roman" w:hAnsi="Times New Roman" w:cs="Times New Roman"/>
          <w:i/>
          <w:sz w:val="28"/>
          <w:szCs w:val="28"/>
        </w:rPr>
        <w:t>Доступность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w:t>
      </w:r>
      <w:r>
        <w:rPr>
          <w:rFonts w:ascii="Times New Roman" w:hAnsi="Times New Roman" w:cs="Times New Roman"/>
          <w:sz w:val="28"/>
          <w:szCs w:val="28"/>
        </w:rPr>
        <w:lastRenderedPageBreak/>
        <w:t>местах, могут получить доступ к общим документам и сервисам через веб-приложение.</w:t>
      </w:r>
    </w:p>
    <w:p w:rsidR="000445FF" w:rsidRDefault="002F0536">
      <w:pPr>
        <w:spacing w:line="360" w:lineRule="auto"/>
        <w:jc w:val="both"/>
        <w:rPr>
          <w:i/>
        </w:rPr>
      </w:pPr>
      <w:r>
        <w:rPr>
          <w:rFonts w:ascii="Times New Roman" w:hAnsi="Times New Roman" w:cs="Times New Roman"/>
          <w:i/>
          <w:color w:val="000000"/>
          <w:sz w:val="28"/>
          <w:szCs w:val="28"/>
        </w:rPr>
        <w:t>Простота для пользователя</w:t>
      </w:r>
    </w:p>
    <w:p w:rsidR="000445FF" w:rsidRDefault="002F0536">
      <w:pPr>
        <w:pStyle w:val="afe"/>
        <w:spacing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0445FF" w:rsidRDefault="002F0536">
      <w:pPr>
        <w:spacing w:line="360" w:lineRule="auto"/>
        <w:jc w:val="both"/>
        <w:rPr>
          <w:i/>
        </w:rPr>
      </w:pPr>
      <w:r>
        <w:rPr>
          <w:rFonts w:ascii="Times New Roman" w:hAnsi="Times New Roman" w:cs="Times New Roman"/>
          <w:i/>
          <w:sz w:val="28"/>
          <w:szCs w:val="28"/>
        </w:rPr>
        <w:t>Масштабируемость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Низкие затраты на установку и обслуживание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0445FF" w:rsidRDefault="002F0536">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Недостатки веб-приложений</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Интернет-зависимость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у веб-приложений есть минус: их невозможно использовать без доступа в интернет.</w:t>
      </w: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Проблема совместимости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Проблема безопасности</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bCs/>
          <w:i/>
          <w:sz w:val="28"/>
          <w:szCs w:val="28"/>
        </w:rPr>
        <w:t>Ограниченная функциональность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Принцип работы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0445FF" w:rsidRDefault="002F0536">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Типы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0445FF" w:rsidRDefault="002F0536">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MPA (</w:t>
      </w:r>
      <w:r>
        <w:rPr>
          <w:rFonts w:ascii="Times New Roman" w:hAnsi="Times New Roman" w:cs="Times New Roman"/>
          <w:i/>
          <w:sz w:val="28"/>
          <w:szCs w:val="28"/>
        </w:rPr>
        <w:t>Multi Page Application</w:t>
      </w:r>
      <w:r>
        <w:rPr>
          <w:rFonts w:ascii="Times New Roman" w:hAnsi="Times New Roman" w:cs="Times New Roman"/>
          <w:bCs/>
          <w:i/>
          <w:sz w:val="28"/>
          <w:szCs w:val="28"/>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SPA (</w:t>
      </w:r>
      <w:r>
        <w:rPr>
          <w:rFonts w:ascii="Times New Roman" w:hAnsi="Times New Roman" w:cs="Times New Roman"/>
          <w:bCs/>
          <w:i/>
          <w:sz w:val="28"/>
          <w:szCs w:val="28"/>
        </w:rPr>
        <w:t>Single page application</w:t>
      </w:r>
      <w:r>
        <w:rPr>
          <w:rFonts w:ascii="Times New Roman" w:hAnsi="Times New Roman" w:cs="Times New Roman"/>
          <w:i/>
          <w:sz w:val="28"/>
          <w:szCs w:val="28"/>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0445FF" w:rsidRDefault="002F0536">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PWA (</w:t>
      </w:r>
      <w:r>
        <w:rPr>
          <w:rFonts w:ascii="Times New Roman" w:hAnsi="Times New Roman" w:cs="Times New Roman"/>
          <w:i/>
          <w:sz w:val="28"/>
          <w:szCs w:val="28"/>
        </w:rPr>
        <w:t>Progressive Web Application</w:t>
      </w:r>
      <w:r>
        <w:rPr>
          <w:rFonts w:ascii="Times New Roman" w:hAnsi="Times New Roman" w:cs="Times New Roman"/>
          <w:bCs/>
          <w:i/>
          <w:sz w:val="28"/>
          <w:szCs w:val="28"/>
        </w:rPr>
        <w:t>)</w:t>
      </w:r>
    </w:p>
    <w:p w:rsidR="000445FF" w:rsidRDefault="002F0536">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0445FF" w:rsidRDefault="002F0536">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0445FF" w:rsidRDefault="002F0536">
      <w:pPr>
        <w:spacing w:line="360" w:lineRule="auto"/>
        <w:jc w:val="both"/>
        <w:rPr>
          <w:rStyle w:val="a3"/>
          <w:b w:val="0"/>
          <w:i/>
        </w:rPr>
      </w:pPr>
      <w:r>
        <w:rPr>
          <w:rStyle w:val="a3"/>
          <w:rFonts w:ascii="Times New Roman" w:hAnsi="Times New Roman" w:cs="Times New Roman"/>
          <w:b w:val="0"/>
          <w:i/>
          <w:sz w:val="28"/>
          <w:szCs w:val="28"/>
        </w:rPr>
        <w:t>Рекомендательная система</w:t>
      </w:r>
    </w:p>
    <w:p w:rsidR="000445FF" w:rsidRDefault="002F0536">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rsidR="000445FF" w:rsidRDefault="002F0536">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0445FF" w:rsidRDefault="002F0536">
      <w:pPr>
        <w:pStyle w:val="4"/>
        <w:spacing w:line="360" w:lineRule="auto"/>
        <w:jc w:val="both"/>
        <w:rPr>
          <w:i/>
          <w:lang w:val="en-US"/>
        </w:rPr>
      </w:pPr>
      <w:r>
        <w:rPr>
          <w:rFonts w:eastAsia="Calibri"/>
          <w:b w:val="0"/>
          <w:bCs w:val="0"/>
          <w:i/>
          <w:sz w:val="28"/>
          <w:szCs w:val="28"/>
          <w:lang w:eastAsia="en-US"/>
        </w:rPr>
        <w:lastRenderedPageBreak/>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0445FF" w:rsidRDefault="002F0536">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0445FF" w:rsidRDefault="002F0536">
      <w:pPr>
        <w:pStyle w:val="4"/>
        <w:spacing w:line="360" w:lineRule="auto"/>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0445FF" w:rsidRDefault="002F0536">
      <w:pPr>
        <w:pStyle w:val="af5"/>
        <w:spacing w:line="360" w:lineRule="auto"/>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0445FF" w:rsidRDefault="002F0536">
      <w:pPr>
        <w:pStyle w:val="af5"/>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0445FF" w:rsidRDefault="002F0536">
      <w:pPr>
        <w:pStyle w:val="af5"/>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0445FF" w:rsidRDefault="002F0536">
      <w:pPr>
        <w:pStyle w:val="af5"/>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rsidR="000445FF" w:rsidRDefault="000445FF">
      <w:pPr>
        <w:spacing w:before="200" w:after="283" w:line="240" w:lineRule="auto"/>
        <w:contextualSpacing/>
        <w:jc w:val="both"/>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 xml:space="preserve">1.3. Обзор выбранных </w:t>
      </w:r>
      <w:r w:rsidR="003B49B5">
        <w:rPr>
          <w:rFonts w:ascii="Times New Roman" w:hAnsi="Times New Roman" w:cs="Times New Roman"/>
          <w:b/>
          <w:sz w:val="28"/>
          <w:szCs w:val="28"/>
        </w:rPr>
        <w:t>средств</w:t>
      </w:r>
      <w:r>
        <w:rPr>
          <w:rFonts w:ascii="Times New Roman" w:hAnsi="Times New Roman" w:cs="Times New Roman"/>
          <w:b/>
          <w:sz w:val="28"/>
          <w:szCs w:val="28"/>
        </w:rPr>
        <w:t xml:space="preserve"> разработки веб-приложения</w:t>
      </w:r>
    </w:p>
    <w:p w:rsidR="000445FF" w:rsidRDefault="002F0536">
      <w:pPr>
        <w:spacing w:line="360" w:lineRule="auto"/>
      </w:pPr>
      <w:r>
        <w:rPr>
          <w:rFonts w:ascii="Times New Roman" w:hAnsi="Times New Roman" w:cs="Times New Roman"/>
          <w:sz w:val="28"/>
          <w:szCs w:val="28"/>
        </w:rPr>
        <w:t>Разработка веб-приложения состоит из следующих частей:</w:t>
      </w:r>
    </w:p>
    <w:p w:rsidR="000445FF" w:rsidRDefault="002F0536">
      <w:pPr>
        <w:numPr>
          <w:ilvl w:val="0"/>
          <w:numId w:val="5"/>
        </w:numPr>
        <w:spacing w:line="24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spacing w:line="240" w:lineRule="auto"/>
        <w:ind w:left="72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0445FF" w:rsidRDefault="002F0536">
      <w:pPr>
        <w:numPr>
          <w:ilvl w:val="0"/>
          <w:numId w:val="5"/>
        </w:numPr>
        <w:spacing w:line="240" w:lineRule="auto"/>
      </w:pPr>
      <w:r>
        <w:rPr>
          <w:rFonts w:ascii="Times New Roman" w:hAnsi="Times New Roman" w:cs="Times New Roman"/>
          <w:sz w:val="28"/>
          <w:szCs w:val="28"/>
        </w:rPr>
        <w:t>backend</w:t>
      </w:r>
    </w:p>
    <w:p w:rsidR="000445FF" w:rsidRDefault="002F0536">
      <w:pPr>
        <w:spacing w:line="240" w:lineRule="auto"/>
        <w:ind w:left="720"/>
      </w:pPr>
      <w:r>
        <w:rPr>
          <w:rFonts w:ascii="Times New Roman" w:hAnsi="Times New Roman" w:cs="Times New Roman"/>
          <w:sz w:val="28"/>
          <w:szCs w:val="28"/>
        </w:rPr>
        <w:t>внутренняя часть приложения, которая обрабатывает запросы пользователя;</w:t>
      </w:r>
    </w:p>
    <w:p w:rsidR="000445FF" w:rsidRDefault="002F0536">
      <w:pPr>
        <w:numPr>
          <w:ilvl w:val="0"/>
          <w:numId w:val="5"/>
        </w:numPr>
        <w:spacing w:line="240" w:lineRule="auto"/>
      </w:pPr>
      <w:r>
        <w:rPr>
          <w:rFonts w:ascii="Times New Roman" w:hAnsi="Times New Roman" w:cs="Times New Roman"/>
          <w:sz w:val="28"/>
          <w:szCs w:val="28"/>
        </w:rPr>
        <w:t>система управления базами данных (СУБД)</w:t>
      </w:r>
    </w:p>
    <w:p w:rsidR="000445FF" w:rsidRDefault="002F0536">
      <w:pPr>
        <w:spacing w:line="240" w:lineRule="auto"/>
        <w:ind w:left="720"/>
      </w:pPr>
      <w:r>
        <w:rPr>
          <w:rFonts w:ascii="Times New Roman" w:hAnsi="Times New Roman" w:cs="Times New Roman"/>
          <w:sz w:val="28"/>
          <w:szCs w:val="28"/>
        </w:rPr>
        <w:t>комплекс программного обеспечения для создания и работы с базами данных.</w:t>
      </w:r>
    </w:p>
    <w:p w:rsidR="000445FF" w:rsidRDefault="002F0536">
      <w:pPr>
        <w:spacing w:line="240" w:lineRule="auto"/>
        <w:rPr>
          <w:rFonts w:ascii="Times New Roman" w:hAnsi="Times New Roman" w:cs="Times New Roman"/>
          <w:sz w:val="28"/>
          <w:szCs w:val="28"/>
        </w:rPr>
      </w:pPr>
      <w:r>
        <w:rPr>
          <w:rFonts w:ascii="Times New Roman" w:hAnsi="Times New Roman" w:cs="Times New Roman"/>
          <w:sz w:val="28"/>
          <w:szCs w:val="28"/>
        </w:rPr>
        <w:t>Следовательно, перед разработкой веб-приложения нужно определиться с:</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СУБД</w:t>
      </w: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1.3.1. </w:t>
      </w:r>
      <w:r>
        <w:rPr>
          <w:rFonts w:ascii="Times New Roman" w:hAnsi="Times New Roman" w:cs="Times New Roman"/>
          <w:b/>
          <w:sz w:val="28"/>
          <w:szCs w:val="28"/>
          <w:lang w:val="en-US"/>
        </w:rPr>
        <w:t>Python</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0445FF" w:rsidRDefault="000445FF">
      <w:pPr>
        <w:spacing w:line="240" w:lineRule="auto"/>
        <w:jc w:val="both"/>
        <w:rPr>
          <w:rFonts w:ascii="Times New Roman" w:hAnsi="Times New Roman" w:cs="Times New Roman"/>
          <w:color w:val="000000"/>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0445FF" w:rsidRDefault="002F0536">
      <w:p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w:t>
      </w:r>
      <w:del w:id="4" w:author="вяаы" w:date="2024-02-06T17:54:00Z">
        <w:r w:rsidDel="00CE66C0">
          <w:rPr>
            <w:rFonts w:ascii="Times New Roman" w:hAnsi="Times New Roman" w:cs="Times New Roman"/>
            <w:sz w:val="28"/>
            <w:szCs w:val="28"/>
          </w:rPr>
          <w:delText>ь</w:delText>
        </w:r>
        <w:r w:rsidDel="00CE66C0">
          <w:rPr>
            <w:rFonts w:ascii="Times New Roman" w:hAnsi="Times New Roman" w:cs="Times New Roman"/>
            <w:sz w:val="28"/>
            <w:szCs w:val="28"/>
            <w:highlight w:val="magenta"/>
          </w:rPr>
          <w:delText>,</w:delText>
        </w:r>
      </w:del>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0445FF" w:rsidRDefault="002F0536">
      <w:pPr>
        <w:pStyle w:val="afe"/>
        <w:numPr>
          <w:ilvl w:val="0"/>
          <w:numId w:val="11"/>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ascii="Times New Roman" w:hAnsi="Times New Roman" w:cs="Times New Roman"/>
          <w:iCs/>
          <w:sz w:val="28"/>
          <w:szCs w:val="28"/>
        </w:rPr>
        <w:t>азвали фреймфорк в честь джазового гитариста Джанго Рейнхардта, который виртуозно брал аккорды тремя пальцами.</w:t>
      </w:r>
      <w:r>
        <w:rPr>
          <w:rFonts w:ascii="Times New Roman" w:hAnsi="Times New Roman" w:cs="Times New Roman"/>
          <w:sz w:val="28"/>
          <w:szCs w:val="28"/>
        </w:rPr>
        <w:t xml:space="preserve"> </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0445FF" w:rsidRDefault="002F0536">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5" w:name="seo-druzhestvennost"/>
      <w:bookmarkEnd w:id="5"/>
      <w:r>
        <w:rPr>
          <w:rFonts w:ascii="Times New Roman" w:hAnsi="Times New Roman" w:cs="Times New Roman"/>
          <w:sz w:val="28"/>
          <w:szCs w:val="28"/>
        </w:rPr>
        <w:t>SEO-ориентированность</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0445FF" w:rsidRDefault="002F0536">
      <w:pPr>
        <w:pStyle w:val="af5"/>
        <w:spacing w:before="200" w:after="283"/>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pStyle w:val="af5"/>
        <w:spacing w:before="200" w:after="283"/>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lastRenderedPageBreak/>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6" w:name="razvitaya-ekosistema"/>
      <w:bookmarkStart w:id="7" w:name="zrelost"/>
      <w:bookmarkStart w:id="8" w:name="administrativnaya-panel"/>
      <w:bookmarkEnd w:id="6"/>
      <w:bookmarkEnd w:id="7"/>
      <w:bookmarkEnd w:id="8"/>
      <w:r>
        <w:rPr>
          <w:rFonts w:ascii="Times New Roman" w:hAnsi="Times New Roman" w:cs="Times New Roman"/>
          <w:sz w:val="28"/>
          <w:szCs w:val="28"/>
        </w:rPr>
        <w:t>административная панель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9" w:name="rasshiryaemost"/>
      <w:bookmarkEnd w:id="9"/>
      <w:r>
        <w:rPr>
          <w:rFonts w:ascii="Times New Roman" w:hAnsi="Times New Roman" w:cs="Times New Roman"/>
          <w:sz w:val="28"/>
          <w:szCs w:val="28"/>
        </w:rPr>
        <w:t>расширяемость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Недостатки Django ORM:</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w:t>
      </w:r>
      <w:r>
        <w:rPr>
          <w:rFonts w:ascii="Times New Roman" w:hAnsi="Times New Roman" w:cs="Times New Roman"/>
          <w:sz w:val="28"/>
          <w:szCs w:val="28"/>
        </w:rPr>
        <w:lastRenderedPageBreak/>
        <w:t xml:space="preserve">вышеизложенные недостатки. Он является достаточным фреймворком для решения поставленных задач. </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0445FF" w:rsidRDefault="000445FF">
      <w:pPr>
        <w:spacing w:before="200" w:after="283" w:line="360" w:lineRule="auto"/>
        <w:contextualSpacing/>
        <w:jc w:val="both"/>
        <w:rPr>
          <w:rFonts w:ascii="Times New Roman" w:hAnsi="Times New Roman" w:cs="Times New Roman"/>
          <w:sz w:val="16"/>
          <w:szCs w:val="16"/>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 xml:space="preserve">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0445FF" w:rsidRDefault="002F0536">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14:anchorId="7B66C445" wp14:editId="3084977C">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1"/>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0445FF" w:rsidRDefault="000445FF">
      <w:pPr>
        <w:spacing w:line="360" w:lineRule="auto"/>
        <w:ind w:firstLine="708"/>
        <w:jc w:val="both"/>
        <w:rPr>
          <w:rFonts w:ascii="Times New Roman" w:hAnsi="Times New Roman" w:cs="Times New Roman"/>
          <w:sz w:val="28"/>
          <w:szCs w:val="28"/>
        </w:rPr>
      </w:pP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2"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рефакторинг;</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0445FF" w:rsidRDefault="002F0536">
      <w:pPr>
        <w:spacing w:line="360" w:lineRule="auto"/>
        <w:rPr>
          <w:rFonts w:ascii="Times New Roman" w:hAnsi="Times New Roman" w:cs="Times New Roman"/>
          <w:b/>
          <w:sz w:val="28"/>
          <w:szCs w:val="28"/>
        </w:rPr>
      </w:pPr>
      <w:bookmarkStart w:id="10" w:name="__RefHeading___Toc533423204"/>
      <w:bookmarkEnd w:id="10"/>
      <w:r>
        <w:rPr>
          <w:rFonts w:ascii="Times New Roman" w:hAnsi="Times New Roman" w:cs="Times New Roman"/>
          <w:b/>
          <w:sz w:val="28"/>
          <w:szCs w:val="28"/>
        </w:rPr>
        <w:t>1.3.5. HTML</w:t>
      </w:r>
    </w:p>
    <w:p w:rsidR="000445FF" w:rsidRDefault="002F0536">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0445FF" w:rsidRDefault="002F0536">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0445FF" w:rsidRDefault="000445FF">
      <w:pPr>
        <w:pStyle w:val="afe"/>
        <w:spacing w:line="240" w:lineRule="auto"/>
        <w:ind w:left="714"/>
        <w:rPr>
          <w:rFonts w:ascii="Times New Roman" w:hAnsi="Times New Roman" w:cs="Times New Roman"/>
          <w:color w:val="212529"/>
          <w:sz w:val="28"/>
          <w:szCs w:val="28"/>
        </w:rPr>
      </w:pP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0445FF" w:rsidRDefault="002F0536">
      <w:pPr>
        <w:spacing w:line="360" w:lineRule="auto"/>
        <w:rPr>
          <w:rFonts w:ascii="Times New Roman" w:hAnsi="Times New Roman" w:cs="Times New Roman"/>
          <w:b/>
          <w:sz w:val="28"/>
          <w:szCs w:val="28"/>
        </w:rPr>
      </w:pPr>
      <w:bookmarkStart w:id="11" w:name="__RefHeading___Toc533423205"/>
      <w:bookmarkEnd w:id="11"/>
      <w:r>
        <w:rPr>
          <w:rFonts w:ascii="Times New Roman" w:hAnsi="Times New Roman" w:cs="Times New Roman"/>
          <w:b/>
          <w:sz w:val="28"/>
          <w:szCs w:val="28"/>
        </w:rPr>
        <w:t>1.3.6. CSS</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2" w:name="История"/>
      <w:bookmarkEnd w:id="12"/>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w:t>
      </w:r>
      <w:r>
        <w:rPr>
          <w:rFonts w:ascii="Times New Roman" w:hAnsi="Times New Roman" w:cs="Times New Roman"/>
          <w:sz w:val="28"/>
          <w:szCs w:val="28"/>
        </w:rPr>
        <w:lastRenderedPageBreak/>
        <w:t>Bootstrap основаны на CSS. Они используются для создания макета страницы и для стилизации контента.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0445FF" w:rsidRDefault="002F0536">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СУБД MySQL:</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Недостатки СУБД 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w:t>
      </w:r>
      <w:r>
        <w:rPr>
          <w:rFonts w:ascii="Times New Roman" w:hAnsi="Times New Roman" w:cs="Times New Roman"/>
          <w:sz w:val="28"/>
          <w:szCs w:val="28"/>
        </w:rPr>
        <w:lastRenderedPageBreak/>
        <w:t xml:space="preserve">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Выводы по главе 1</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0445FF" w:rsidRDefault="002F0536">
      <w:pPr>
        <w:spacing w:after="0" w:line="240" w:lineRule="auto"/>
        <w:rPr>
          <w:rFonts w:ascii="Times New Roman" w:hAnsi="Times New Roman" w:cs="Times New Roman"/>
          <w:b/>
          <w:sz w:val="28"/>
          <w:szCs w:val="28"/>
        </w:rPr>
      </w:pPr>
      <w:r>
        <w:rPr>
          <w:noProof/>
          <w:lang w:eastAsia="ru-RU"/>
        </w:rPr>
        <w:drawing>
          <wp:inline distT="0" distB="0" distL="0" distR="0" wp14:anchorId="6224FAC6" wp14:editId="3FB572D1">
            <wp:extent cx="6055360" cy="3366021"/>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3"/>
                    <a:stretch>
                      <a:fillRect/>
                    </a:stretch>
                  </pic:blipFill>
                  <pic:spPr bwMode="auto">
                    <a:xfrm>
                      <a:off x="0" y="0"/>
                      <a:ext cx="6057447" cy="3367181"/>
                    </a:xfrm>
                    <a:prstGeom prst="rect">
                      <a:avLst/>
                    </a:prstGeom>
                  </pic:spPr>
                </pic:pic>
              </a:graphicData>
            </a:graphic>
          </wp:inline>
        </w:drawing>
      </w:r>
      <w:r>
        <w:rPr>
          <w:rFonts w:ascii="Times New Roman" w:hAnsi="Times New Roman" w:cs="Times New Roman"/>
          <w:b/>
          <w:sz w:val="28"/>
          <w:szCs w:val="28"/>
        </w:rPr>
        <w:t xml:space="preserve"> </w:t>
      </w:r>
    </w:p>
    <w:p w:rsidR="000445FF" w:rsidRDefault="002F0536">
      <w:pPr>
        <w:spacing w:after="0" w:line="240" w:lineRule="auto"/>
        <w:rPr>
          <w:rFonts w:ascii="Times New Roman" w:hAnsi="Times New Roman" w:cs="Times New Roman"/>
          <w:b/>
          <w:sz w:val="28"/>
          <w:szCs w:val="28"/>
        </w:rPr>
      </w:pPr>
      <w:r>
        <w:br w:type="page"/>
      </w:r>
    </w:p>
    <w:p w:rsidR="0090787C" w:rsidRDefault="00D91683">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ПРОЕКТИРОВАНИЕ</w:t>
      </w:r>
      <w:r w:rsidR="0090787C">
        <w:rPr>
          <w:rFonts w:ascii="Times New Roman" w:hAnsi="Times New Roman" w:cs="Times New Roman"/>
          <w:b/>
          <w:bCs/>
          <w:sz w:val="28"/>
          <w:szCs w:val="28"/>
        </w:rPr>
        <w:t xml:space="preserve"> ПРИЛОЖЕНИЯ </w:t>
      </w:r>
      <w:r w:rsidR="0090787C">
        <w:rPr>
          <w:rFonts w:ascii="Times New Roman" w:hAnsi="Times New Roman" w:cs="Times New Roman"/>
          <w:b/>
          <w:sz w:val="28"/>
          <w:szCs w:val="28"/>
        </w:rPr>
        <w:t>«ЕЩЕ НЕ БАБУШКА»</w:t>
      </w:r>
    </w:p>
    <w:p w:rsidR="0090787C" w:rsidRDefault="0090787C">
      <w:pPr>
        <w:spacing w:line="360" w:lineRule="auto"/>
        <w:rPr>
          <w:rFonts w:ascii="Times New Roman" w:hAnsi="Times New Roman" w:cs="Times New Roman"/>
          <w:b/>
          <w:sz w:val="28"/>
          <w:szCs w:val="28"/>
        </w:rPr>
      </w:pPr>
    </w:p>
    <w:p w:rsidR="000445FF" w:rsidRDefault="002F0536">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проект «</w:t>
      </w:r>
      <w:bookmarkStart w:id="13" w:name="__DdeLink__4460_1209675935"/>
      <w:r>
        <w:rPr>
          <w:rFonts w:ascii="Times New Roman" w:hAnsi="Times New Roman" w:cs="Times New Roman"/>
          <w:sz w:val="28"/>
          <w:szCs w:val="28"/>
        </w:rPr>
        <w:t>Еще не бабушка</w:t>
      </w:r>
      <w:bookmarkEnd w:id="13"/>
      <w:r>
        <w:rPr>
          <w:rFonts w:ascii="Times New Roman" w:hAnsi="Times New Roman" w:cs="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0445FF" w:rsidRDefault="002F0536">
      <w:pPr>
        <w:spacing w:line="360" w:lineRule="auto"/>
        <w:jc w:val="both"/>
      </w:pPr>
      <w:r>
        <w:rPr>
          <w:rFonts w:ascii="Times New Roman" w:hAnsi="Times New Roman" w:cs="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стистемы.</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rsidR="002F0536"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учитывая историю его посещений, его округ проживания и поведение других пользователей. Для нового пользователя система должна предлагать активности на основании поведения зарегистрированных пользователей.</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Предусмотрены следующие пути пользователя:</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а) поиск группы через поисковую строку;</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б) поиск через каталог групп;</w:t>
      </w:r>
    </w:p>
    <w:p w:rsidR="000445FF" w:rsidRDefault="002F0536">
      <w:pPr>
        <w:pStyle w:val="afa"/>
        <w:spacing w:line="36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lastRenderedPageBreak/>
        <w:t>Список параметров фильтрации групп в сервисе записи:</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направления занятий;</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формат занятий (очно / онлайн);</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район занятий (для очных занятий).</w:t>
      </w:r>
    </w:p>
    <w:p w:rsidR="002F0536" w:rsidRDefault="002F0536" w:rsidP="002F0536">
      <w:pPr>
        <w:spacing w:line="360" w:lineRule="auto"/>
        <w:rPr>
          <w:rFonts w:ascii="Times New Roman" w:hAnsi="Times New Roman" w:cs="Times New Roman"/>
          <w:sz w:val="28"/>
          <w:szCs w:val="28"/>
        </w:rPr>
      </w:pPr>
      <w:r>
        <w:rPr>
          <w:rFonts w:ascii="Times New Roman" w:hAnsi="Times New Roman" w:cs="Times New Roman"/>
          <w:sz w:val="28"/>
          <w:szCs w:val="28"/>
        </w:rPr>
        <w:t>в) прохождение тестирования, которое определяет предпочтения пользователя.</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Приоритет при подборе активности - офлайн занятия в районе проживания пользователя. </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Основная задача сервиса – запись пользователя в группу.</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проекта «Еще не бабушка»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groups.csv - “Группы”</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users.csv - “Пользователи”</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attend.csv - “Посещаемость”</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dict.xlsx - “Справочник направлений”</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Моделирование базы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Пользователи сайта могут искать группы с различными занятиями по разделам каталога или с помощью поиска, авторизованные пользователи могут </w:t>
      </w:r>
      <w:r>
        <w:rPr>
          <w:rFonts w:ascii="Times New Roman" w:hAnsi="Times New Roman" w:cs="Times New Roman"/>
          <w:sz w:val="28"/>
          <w:szCs w:val="28"/>
        </w:rPr>
        <w:lastRenderedPageBreak/>
        <w:t>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пользователи</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каталог групп</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адресная книга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294E87">
        <w:rPr>
          <w:rFonts w:ascii="Times New Roman" w:hAnsi="Times New Roman" w:cs="Times New Roman"/>
          <w:b/>
          <w:sz w:val="28"/>
          <w:szCs w:val="28"/>
        </w:rPr>
        <w:t xml:space="preserve">Концептуальное </w:t>
      </w:r>
      <w:r w:rsidR="00C56932">
        <w:rPr>
          <w:rFonts w:ascii="Times New Roman" w:hAnsi="Times New Roman" w:cs="Times New Roman"/>
          <w:b/>
          <w:sz w:val="28"/>
          <w:szCs w:val="28"/>
        </w:rPr>
        <w:t xml:space="preserve">и логическое </w:t>
      </w:r>
      <w:r w:rsidR="00294E87">
        <w:rPr>
          <w:rFonts w:ascii="Times New Roman" w:hAnsi="Times New Roman" w:cs="Times New Roman"/>
          <w:b/>
          <w:sz w:val="28"/>
          <w:szCs w:val="28"/>
        </w:rPr>
        <w:t>п</w:t>
      </w:r>
      <w:r w:rsidR="00C56932">
        <w:rPr>
          <w:rFonts w:ascii="Times New Roman" w:hAnsi="Times New Roman" w:cs="Times New Roman"/>
          <w:b/>
          <w:sz w:val="28"/>
          <w:szCs w:val="28"/>
        </w:rPr>
        <w:t>р</w:t>
      </w:r>
      <w:r>
        <w:rPr>
          <w:rFonts w:ascii="Times New Roman" w:hAnsi="Times New Roman" w:cs="Times New Roman"/>
          <w:b/>
          <w:sz w:val="28"/>
          <w:szCs w:val="28"/>
        </w:rPr>
        <w:t>оектиров</w:t>
      </w:r>
      <w:r w:rsidR="00294E87">
        <w:rPr>
          <w:rFonts w:ascii="Times New Roman" w:hAnsi="Times New Roman" w:cs="Times New Roman"/>
          <w:b/>
          <w:sz w:val="28"/>
          <w:szCs w:val="28"/>
        </w:rPr>
        <w:t>ание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0445FF" w:rsidRDefault="0090787C">
      <w:pPr>
        <w:spacing w:line="360" w:lineRule="auto"/>
        <w:ind w:firstLine="708"/>
        <w:jc w:val="both"/>
        <w:rPr>
          <w:rFonts w:ascii="Times New Roman" w:hAnsi="Times New Roman" w:cs="Times New Roman"/>
          <w:sz w:val="28"/>
          <w:szCs w:val="28"/>
        </w:rPr>
      </w:pPr>
      <w:hyperlink r:id="rId14" w:anchor="AbstractUser" w:history="1">
        <w:r w:rsidR="002F0536">
          <w:rPr>
            <w:rFonts w:ascii="Times New Roman" w:hAnsi="Times New Roman" w:cs="Times New Roman"/>
            <w:sz w:val="28"/>
            <w:szCs w:val="28"/>
          </w:rPr>
          <w:t>В</w:t>
        </w:r>
      </w:hyperlink>
      <w:r w:rsidR="002F0536">
        <w:rPr>
          <w:rFonts w:ascii="Times New Roman" w:hAnsi="Times New Roman" w:cs="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w:t>
      </w:r>
      <w:r w:rsidR="002F0536">
        <w:rPr>
          <w:noProof/>
          <w:lang w:eastAsia="ru-RU"/>
        </w:rPr>
        <w:drawing>
          <wp:anchor distT="0" distB="0" distL="114300" distR="114300" simplePos="0" relativeHeight="39" behindDoc="0" locked="0" layoutInCell="0" allowOverlap="1" wp14:anchorId="0346D193" wp14:editId="4EE2B85D">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313" y="0"/>
                <wp:lineTo x="-313" y="19055"/>
                <wp:lineTo x="21179" y="19055"/>
                <wp:lineTo x="21179" y="0"/>
                <wp:lineTo x="-313"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15"/>
                    <a:stretch>
                      <a:fillRect/>
                    </a:stretch>
                  </pic:blipFill>
                  <pic:spPr bwMode="auto">
                    <a:xfrm>
                      <a:off x="0" y="0"/>
                      <a:ext cx="2842895" cy="480060"/>
                    </a:xfrm>
                    <a:prstGeom prst="rect">
                      <a:avLst/>
                    </a:prstGeom>
                  </pic:spPr>
                </pic:pic>
              </a:graphicData>
            </a:graphic>
          </wp:anchor>
        </w:drawing>
      </w:r>
      <w:r w:rsidR="002F0536">
        <w:rPr>
          <w:rFonts w:ascii="Times New Roman" w:hAnsi="Times New Roman" w:cs="Times New Roman"/>
          <w:sz w:val="28"/>
          <w:szCs w:val="28"/>
        </w:rPr>
        <w:t>файле settings.py.</w:t>
      </w:r>
    </w:p>
    <w:p w:rsidR="000445FF" w:rsidRPr="002F0536" w:rsidRDefault="002F0536">
      <w:pPr>
        <w:spacing w:line="360" w:lineRule="auto"/>
        <w:jc w:val="both"/>
        <w:rPr>
          <w:rFonts w:ascii="Times New Roman" w:hAnsi="Times New Roman" w:cs="Times New Roman"/>
          <w:sz w:val="6"/>
          <w:szCs w:val="6"/>
          <w:lang w:val="en-US"/>
        </w:rPr>
      </w:pPr>
      <w:r>
        <w:rPr>
          <w:noProof/>
          <w:lang w:eastAsia="ru-RU"/>
        </w:rPr>
        <w:drawing>
          <wp:inline distT="0" distB="0" distL="0" distR="0" wp14:anchorId="6AC797F5" wp14:editId="061D907D">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16"/>
                    <a:stretch>
                      <a:fillRect/>
                    </a:stretch>
                  </pic:blipFill>
                  <pic:spPr bwMode="auto">
                    <a:xfrm>
                      <a:off x="0" y="0"/>
                      <a:ext cx="4122420" cy="2788920"/>
                    </a:xfrm>
                    <a:prstGeom prst="rect">
                      <a:avLst/>
                    </a:prstGeom>
                  </pic:spPr>
                </pic:pic>
              </a:graphicData>
            </a:graphic>
          </wp:inline>
        </w:drawing>
      </w:r>
    </w:p>
    <w:p w:rsidR="000445FF" w:rsidRDefault="002F0536" w:rsidP="002F05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Catalog</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w:t>
      </w:r>
      <w:r>
        <w:rPr>
          <w:rFonts w:ascii="Times New Roman" w:hAnsi="Times New Roman" w:cs="Times New Roman"/>
          <w:sz w:val="28"/>
          <w:szCs w:val="28"/>
        </w:rPr>
        <w:lastRenderedPageBreak/>
        <w:t>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0445FF" w:rsidRPr="00294E87" w:rsidRDefault="002F0536">
      <w:pPr>
        <w:spacing w:line="360" w:lineRule="auto"/>
        <w:ind w:firstLine="708"/>
        <w:jc w:val="both"/>
        <w:rPr>
          <w:rFonts w:ascii="Times New Roman" w:hAnsi="Times New Roman" w:cs="Times New Roman"/>
          <w:sz w:val="6"/>
          <w:szCs w:val="6"/>
        </w:rPr>
      </w:pPr>
      <w:r>
        <w:rPr>
          <w:noProof/>
          <w:lang w:eastAsia="ru-RU"/>
        </w:rPr>
        <w:drawing>
          <wp:inline distT="0" distB="0" distL="0" distR="0" wp14:anchorId="373CAFE7" wp14:editId="2E34F601">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7"/>
                    <a:stretch>
                      <a:fillRect/>
                    </a:stretch>
                  </pic:blipFill>
                  <pic:spPr bwMode="auto">
                    <a:xfrm>
                      <a:off x="0" y="0"/>
                      <a:ext cx="5717540" cy="4716780"/>
                    </a:xfrm>
                    <a:prstGeom prst="rect">
                      <a:avLst/>
                    </a:prstGeom>
                  </pic:spPr>
                </pic:pic>
              </a:graphicData>
            </a:graphic>
          </wp:inline>
        </w:drawing>
      </w:r>
    </w:p>
    <w:p w:rsidR="000445FF" w:rsidRDefault="002F0536" w:rsidP="00294E87">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из поставленных задач состоит в подборе занятий в районе пользователя. 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8">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0445FF" w:rsidRDefault="002F0536">
      <w:pPr>
        <w:pStyle w:val="afa"/>
        <w:spacing w:line="360" w:lineRule="auto"/>
        <w:rPr>
          <w:rFonts w:ascii="Times New Roman" w:hAnsi="Times New Roman" w:cs="Times New Roman"/>
          <w:sz w:val="24"/>
          <w:szCs w:val="24"/>
        </w:rPr>
      </w:pPr>
      <w:r>
        <w:rPr>
          <w:noProof/>
          <w:lang w:eastAsia="ru-RU"/>
        </w:rPr>
        <w:lastRenderedPageBreak/>
        <w:drawing>
          <wp:inline distT="0" distB="0" distL="0" distR="0" wp14:anchorId="40CE49F9" wp14:editId="44F8A57B">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19"/>
                    <a:stretch>
                      <a:fillRect/>
                    </a:stretch>
                  </pic:blipFill>
                  <pic:spPr bwMode="auto">
                    <a:xfrm>
                      <a:off x="0" y="0"/>
                      <a:ext cx="6035040" cy="2516505"/>
                    </a:xfrm>
                    <a:prstGeom prst="rect">
                      <a:avLst/>
                    </a:prstGeom>
                  </pic:spPr>
                </pic:pic>
              </a:graphicData>
            </a:graphic>
          </wp:inline>
        </w:drawing>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0445FF" w:rsidRDefault="002F0536">
      <w:pPr>
        <w:spacing w:line="360" w:lineRule="auto"/>
        <w:jc w:val="both"/>
        <w:rPr>
          <w:rFonts w:ascii="Times New Roman" w:hAnsi="Times New Roman" w:cs="Times New Roman"/>
          <w:sz w:val="24"/>
          <w:szCs w:val="24"/>
        </w:rPr>
      </w:pPr>
      <w:r>
        <w:rPr>
          <w:noProof/>
          <w:lang w:eastAsia="ru-RU"/>
        </w:rPr>
        <w:lastRenderedPageBreak/>
        <w:drawing>
          <wp:inline distT="0" distB="0" distL="0" distR="0" wp14:anchorId="11F1393A" wp14:editId="6E2D1BDE">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20"/>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0445FF" w:rsidRDefault="000445FF">
      <w:pPr>
        <w:pStyle w:val="afa"/>
        <w:spacing w:line="360" w:lineRule="auto"/>
        <w:rPr>
          <w:rFonts w:ascii="Times New Roman" w:hAnsi="Times New Roman" w:cs="Times New Roman"/>
          <w:sz w:val="24"/>
          <w:szCs w:val="24"/>
        </w:rPr>
      </w:pP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0445FF" w:rsidRDefault="002F0536" w:rsidP="00294E8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0445FF" w:rsidRDefault="00294E87">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r w:rsidR="002F0536">
        <w:rPr>
          <w:rFonts w:ascii="Times New Roman" w:hAnsi="Times New Roman" w:cs="Times New Roman"/>
          <w:sz w:val="28"/>
          <w:szCs w:val="28"/>
        </w:rPr>
        <w:t>);</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0445FF" w:rsidRDefault="002F0536">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5392FD85" wp14:editId="4914CA7B">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21"/>
                    <a:stretch>
                      <a:fillRect/>
                    </a:stretch>
                  </pic:blipFill>
                  <pic:spPr bwMode="auto">
                    <a:xfrm>
                      <a:off x="0" y="0"/>
                      <a:ext cx="6120130" cy="4732020"/>
                    </a:xfrm>
                    <a:prstGeom prst="rect">
                      <a:avLst/>
                    </a:prstGeom>
                  </pic:spPr>
                </pic:pic>
              </a:graphicData>
            </a:graphic>
          </wp:inline>
        </w:drawing>
      </w:r>
    </w:p>
    <w:p w:rsidR="000445FF" w:rsidRDefault="002F0536" w:rsidP="00294E87">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2.2.2. Ф</w:t>
      </w:r>
      <w:r w:rsidR="00294E87">
        <w:rPr>
          <w:rFonts w:ascii="Times New Roman" w:hAnsi="Times New Roman" w:cs="Times New Roman"/>
          <w:b/>
          <w:sz w:val="28"/>
          <w:szCs w:val="28"/>
        </w:rPr>
        <w:t>изическое проектирование</w:t>
      </w:r>
      <w:r>
        <w:rPr>
          <w:rFonts w:ascii="Times New Roman" w:hAnsi="Times New Roman" w:cs="Times New Roman"/>
          <w:b/>
          <w:sz w:val="28"/>
          <w:szCs w:val="28"/>
        </w:rPr>
        <w:t xml:space="preserve">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0445FF" w:rsidRDefault="002F0536">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14:anchorId="3DA8B17E" wp14:editId="0BADFC54">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22"/>
                    <a:stretch>
                      <a:fillRect/>
                    </a:stretch>
                  </pic:blipFill>
                  <pic:spPr bwMode="auto">
                    <a:xfrm>
                      <a:off x="0" y="0"/>
                      <a:ext cx="6120130" cy="10788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0445FF" w:rsidRDefault="002F0536">
      <w:pPr>
        <w:spacing w:before="200" w:after="283" w:line="360" w:lineRule="auto"/>
        <w:ind w:firstLine="708"/>
        <w:contextualSpacing/>
        <w:jc w:val="both"/>
        <w:rPr>
          <w:rFonts w:ascii="Times New Roman" w:hAnsi="Times New Roman" w:cs="Times New Roman"/>
          <w:sz w:val="28"/>
          <w:szCs w:val="28"/>
        </w:rPr>
      </w:pPr>
      <w:r>
        <w:rPr>
          <w:noProof/>
          <w:lang w:eastAsia="ru-RU"/>
        </w:rPr>
        <w:drawing>
          <wp:inline distT="0" distB="0" distL="0" distR="0" wp14:anchorId="2CB5D5EB" wp14:editId="56DC6313">
            <wp:extent cx="3286125" cy="1853565"/>
            <wp:effectExtent l="0" t="0" r="0" b="0"/>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pic:cNvPicPr>
                      <a:picLocks noChangeAspect="1" noChangeArrowheads="1"/>
                    </pic:cNvPicPr>
                  </pic:nvPicPr>
                  <pic:blipFill>
                    <a:blip r:embed="rId23"/>
                    <a:stretch>
                      <a:fillRect/>
                    </a:stretch>
                  </pic:blipFill>
                  <pic:spPr bwMode="auto">
                    <a:xfrm>
                      <a:off x="0" y="0"/>
                      <a:ext cx="3286125" cy="18535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0445FF" w:rsidRDefault="002F0536">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0445FF" w:rsidRDefault="002F0536">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FD1AD69" wp14:editId="09F6895D">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24"/>
                    <a:stretch>
                      <a:fillRect/>
                    </a:stretch>
                  </pic:blipFill>
                  <pic:spPr bwMode="auto">
                    <a:xfrm>
                      <a:off x="0" y="0"/>
                      <a:ext cx="2209800" cy="533400"/>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0445FF" w:rsidRDefault="002F0536">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2005DB2" wp14:editId="7317563E">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25"/>
                    <a:stretch>
                      <a:fillRect/>
                    </a:stretch>
                  </pic:blipFill>
                  <pic:spPr bwMode="auto">
                    <a:xfrm>
                      <a:off x="0" y="0"/>
                      <a:ext cx="4831080" cy="1562100"/>
                    </a:xfrm>
                    <a:prstGeom prst="rect">
                      <a:avLst/>
                    </a:prstGeom>
                  </pic:spPr>
                </pic:pic>
              </a:graphicData>
            </a:graphic>
          </wp:inline>
        </w:drawing>
      </w:r>
    </w:p>
    <w:p w:rsidR="000445FF" w:rsidRPr="00294E87"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тестирования приложения созданы сокращенные файлы, содержащие 10%</w:t>
      </w:r>
      <w:r w:rsidR="00294E87">
        <w:rPr>
          <w:rFonts w:ascii="Times New Roman" w:hAnsi="Times New Roman" w:cs="Times New Roman"/>
          <w:sz w:val="28"/>
          <w:szCs w:val="28"/>
        </w:rPr>
        <w:t xml:space="preserve"> пользователей и </w:t>
      </w:r>
      <w:r>
        <w:rPr>
          <w:rFonts w:ascii="Times New Roman" w:hAnsi="Times New Roman" w:cs="Times New Roman"/>
          <w:sz w:val="28"/>
          <w:szCs w:val="28"/>
        </w:rPr>
        <w:t>группы</w:t>
      </w:r>
      <w:r w:rsidR="00294E87">
        <w:rPr>
          <w:rFonts w:ascii="Times New Roman" w:hAnsi="Times New Roman" w:cs="Times New Roman"/>
          <w:sz w:val="28"/>
          <w:szCs w:val="28"/>
        </w:rPr>
        <w:t xml:space="preserve"> с активным статусом</w:t>
      </w:r>
      <w:r>
        <w:rPr>
          <w:rFonts w:ascii="Times New Roman" w:hAnsi="Times New Roman" w:cs="Times New Roman"/>
          <w:sz w:val="28"/>
          <w:szCs w:val="28"/>
        </w:rPr>
        <w:t xml:space="preserve">. Во избежание ошибок, список посещений </w:t>
      </w:r>
      <w:r w:rsidR="00294E87">
        <w:rPr>
          <w:rFonts w:ascii="Times New Roman" w:hAnsi="Times New Roman" w:cs="Times New Roman"/>
          <w:sz w:val="28"/>
          <w:szCs w:val="28"/>
          <w:lang w:val="en-US"/>
        </w:rPr>
        <w:t>Attends</w:t>
      </w:r>
      <w:r w:rsidR="00294E87" w:rsidRPr="00294E87">
        <w:rPr>
          <w:rFonts w:ascii="Times New Roman" w:hAnsi="Times New Roman" w:cs="Times New Roman"/>
          <w:sz w:val="28"/>
          <w:szCs w:val="28"/>
        </w:rPr>
        <w:t xml:space="preserve"> </w:t>
      </w:r>
      <w:r>
        <w:rPr>
          <w:rFonts w:ascii="Times New Roman" w:hAnsi="Times New Roman" w:cs="Times New Roman"/>
          <w:sz w:val="28"/>
          <w:szCs w:val="28"/>
        </w:rPr>
        <w:t xml:space="preserve">отражает пользователей и группы, содержащиеся в </w:t>
      </w:r>
      <w:r>
        <w:rPr>
          <w:rFonts w:ascii="Times New Roman" w:hAnsi="Times New Roman" w:cs="Times New Roman"/>
          <w:sz w:val="28"/>
          <w:szCs w:val="28"/>
        </w:rPr>
        <w:lastRenderedPageBreak/>
        <w:t>тестовых файлах.</w:t>
      </w:r>
      <w:r w:rsidR="00294E87">
        <w:rPr>
          <w:rFonts w:ascii="Times New Roman" w:hAnsi="Times New Roman" w:cs="Times New Roman"/>
          <w:sz w:val="28"/>
          <w:szCs w:val="28"/>
        </w:rPr>
        <w:t xml:space="preserve"> Выборка таких групп осуществлена при помощи библиотеки </w:t>
      </w:r>
      <w:r w:rsidR="00294E87">
        <w:rPr>
          <w:rFonts w:ascii="Times New Roman" w:hAnsi="Times New Roman" w:cs="Times New Roman"/>
          <w:sz w:val="28"/>
          <w:szCs w:val="28"/>
          <w:lang w:val="en-US"/>
        </w:rPr>
        <w:t>Pandas</w:t>
      </w:r>
      <w:r w:rsidR="00294E87">
        <w:rPr>
          <w:rFonts w:ascii="Times New Roman" w:hAnsi="Times New Roman" w:cs="Times New Roman"/>
          <w:sz w:val="28"/>
          <w:szCs w:val="28"/>
        </w:rPr>
        <w:t>.</w:t>
      </w:r>
    </w:p>
    <w:p w:rsidR="000445FF" w:rsidRDefault="003A7CB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548DE5" wp14:editId="03D47053">
            <wp:extent cx="6120130" cy="2410960"/>
            <wp:effectExtent l="0" t="0" r="0" b="0"/>
            <wp:docPr id="47"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сокращение датасетов.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410960"/>
                    </a:xfrm>
                    <a:prstGeom prst="rect">
                      <a:avLst/>
                    </a:prstGeom>
                    <a:noFill/>
                    <a:ln>
                      <a:noFill/>
                    </a:ln>
                  </pic:spPr>
                </pic:pic>
              </a:graphicData>
            </a:graphic>
          </wp:inline>
        </w:drawing>
      </w:r>
    </w:p>
    <w:p w:rsidR="006B1651" w:rsidRPr="006B1651" w:rsidRDefault="006B1651" w:rsidP="006B1651">
      <w:pPr>
        <w:spacing w:line="360" w:lineRule="auto"/>
        <w:rPr>
          <w:rFonts w:ascii="Times New Roman" w:hAnsi="Times New Roman" w:cs="Times New Roman"/>
          <w:b/>
          <w:sz w:val="28"/>
          <w:szCs w:val="28"/>
        </w:rPr>
      </w:pPr>
      <w:r w:rsidRPr="006B1651">
        <w:rPr>
          <w:rFonts w:ascii="Times New Roman" w:hAnsi="Times New Roman" w:cs="Times New Roman"/>
          <w:b/>
          <w:sz w:val="28"/>
          <w:szCs w:val="28"/>
          <w:highlight w:val="yellow"/>
        </w:rPr>
        <w:t>2.3. Логика рекомендательной системы.</w:t>
      </w:r>
    </w:p>
    <w:p w:rsidR="006B1651" w:rsidRDefault="006B1651" w:rsidP="006B1651">
      <w:pPr>
        <w:spacing w:line="360" w:lineRule="auto"/>
        <w:rPr>
          <w:rFonts w:ascii="Times New Roman" w:hAnsi="Times New Roman" w:cs="Times New Roman"/>
          <w:bCs/>
          <w:sz w:val="28"/>
          <w:szCs w:val="28"/>
        </w:rPr>
      </w:pPr>
    </w:p>
    <w:p w:rsidR="000445FF" w:rsidRDefault="000445FF">
      <w:pPr>
        <w:spacing w:before="200" w:after="283" w:line="360" w:lineRule="auto"/>
        <w:contextualSpacing/>
        <w:jc w:val="both"/>
        <w:rPr>
          <w:rFonts w:ascii="Times New Roman" w:hAnsi="Times New Roman" w:cs="Times New Roman"/>
          <w:sz w:val="28"/>
          <w:szCs w:val="28"/>
        </w:rPr>
      </w:pPr>
    </w:p>
    <w:p w:rsidR="000445FF" w:rsidRDefault="00B65DF7">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6B1651">
        <w:rPr>
          <w:rFonts w:ascii="Times New Roman" w:hAnsi="Times New Roman" w:cs="Times New Roman"/>
          <w:b/>
          <w:sz w:val="28"/>
          <w:szCs w:val="28"/>
        </w:rPr>
        <w:t>4</w:t>
      </w:r>
      <w:r w:rsidR="002F0536">
        <w:rPr>
          <w:rFonts w:ascii="Times New Roman" w:hAnsi="Times New Roman" w:cs="Times New Roman"/>
          <w:b/>
          <w:sz w:val="28"/>
          <w:szCs w:val="28"/>
        </w:rPr>
        <w:t xml:space="preserve">. Описание функциональных </w:t>
      </w:r>
      <w:r w:rsidR="0090787C">
        <w:rPr>
          <w:rFonts w:ascii="Times New Roman" w:hAnsi="Times New Roman" w:cs="Times New Roman"/>
          <w:b/>
          <w:sz w:val="28"/>
          <w:szCs w:val="28"/>
        </w:rPr>
        <w:t>требований к веб-приложению</w:t>
      </w:r>
      <w:r>
        <w:rPr>
          <w:rFonts w:ascii="Times New Roman" w:hAnsi="Times New Roman" w:cs="Times New Roman"/>
          <w:b/>
          <w:sz w:val="28"/>
          <w:szCs w:val="28"/>
        </w:rPr>
        <w:t xml:space="preserve"> «Еще не бабушка».</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xml:space="preserve">, которые </w:t>
      </w:r>
      <w:r>
        <w:rPr>
          <w:rFonts w:ascii="Times New Roman" w:hAnsi="Times New Roman" w:cs="Times New Roman"/>
          <w:sz w:val="28"/>
          <w:szCs w:val="28"/>
        </w:rPr>
        <w:lastRenderedPageBreak/>
        <w:t>осуществляет пользователь при работе с приложением и как система должна на них реагировать.</w:t>
      </w:r>
    </w:p>
    <w:p w:rsidR="006B1651" w:rsidRDefault="006B1651">
      <w:pPr>
        <w:spacing w:line="360" w:lineRule="auto"/>
        <w:rPr>
          <w:rFonts w:ascii="Times New Roman" w:hAnsi="Times New Roman" w:cs="Times New Roman"/>
          <w:sz w:val="28"/>
          <w:szCs w:val="28"/>
        </w:rPr>
      </w:pPr>
    </w:p>
    <w:p w:rsidR="000445FF" w:rsidRPr="0039572B" w:rsidRDefault="006B1651" w:rsidP="005C42EF">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14:anchorId="2A8A9B42" wp14:editId="227301A7">
            <wp:simplePos x="0" y="0"/>
            <wp:positionH relativeFrom="column">
              <wp:posOffset>-74295</wp:posOffset>
            </wp:positionH>
            <wp:positionV relativeFrom="paragraph">
              <wp:posOffset>-225425</wp:posOffset>
            </wp:positionV>
            <wp:extent cx="6120130" cy="4940935"/>
            <wp:effectExtent l="0" t="0" r="0" b="0"/>
            <wp:wrapSquare wrapText="bothSides"/>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ER\диаграмма прецендентов.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94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sidRPr="0039572B">
        <w:rPr>
          <w:rFonts w:ascii="Times New Roman" w:hAnsi="Times New Roman" w:cs="Times New Roman"/>
          <w:i/>
          <w:iCs/>
          <w:sz w:val="28"/>
          <w:szCs w:val="28"/>
        </w:rPr>
        <w:t>Use Case «Регистрация»</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0445FF" w:rsidRDefault="002F0536">
      <w:pPr>
        <w:spacing w:line="360" w:lineRule="auto"/>
        <w:jc w:val="both"/>
      </w:pPr>
      <w:r>
        <w:rPr>
          <w:rFonts w:ascii="Times New Roman" w:hAnsi="Times New Roman" w:cs="Times New Roman"/>
          <w:sz w:val="28"/>
          <w:szCs w:val="28"/>
          <w:u w:val="single"/>
        </w:rPr>
        <w:lastRenderedPageBreak/>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логин;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округ;</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район;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0445FF" w:rsidRDefault="000445FF">
      <w:pPr>
        <w:pStyle w:val="afe"/>
        <w:spacing w:before="200" w:after="283" w:line="240" w:lineRule="auto"/>
        <w:jc w:val="both"/>
        <w:rPr>
          <w:rFonts w:ascii="Times New Roman" w:hAnsi="Times New Roman" w:cs="Times New Roman"/>
          <w:sz w:val="28"/>
          <w:szCs w:val="28"/>
        </w:rPr>
      </w:pP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w:t>
      </w:r>
      <w:r>
        <w:rPr>
          <w:i/>
          <w:iCs/>
        </w:rPr>
        <w:t xml:space="preserve"> </w:t>
      </w:r>
      <w:r>
        <w:rPr>
          <w:rFonts w:ascii="Times New Roman" w:hAnsi="Times New Roman" w:cs="Times New Roman"/>
          <w:i/>
          <w:iCs/>
          <w:sz w:val="28"/>
          <w:szCs w:val="28"/>
        </w:rPr>
        <w:t>«Вход в систему»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1. Пользователь авторизовался;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002A222E">
        <w:rPr>
          <w:rFonts w:ascii="Times New Roman" w:hAnsi="Times New Roman" w:cs="Times New Roman"/>
          <w:i/>
          <w:iCs/>
          <w:sz w:val="28"/>
          <w:szCs w:val="28"/>
        </w:rPr>
        <w:t xml:space="preserve"> «Просмотр каталога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w:t>
      </w:r>
      <w:r w:rsidR="002A222E">
        <w:rPr>
          <w:rFonts w:ascii="Times New Roman" w:hAnsi="Times New Roman" w:cs="Times New Roman"/>
          <w:i/>
          <w:iCs/>
          <w:sz w:val="28"/>
          <w:szCs w:val="28"/>
        </w:rPr>
        <w:t xml:space="preserve">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0445FF" w:rsidRPr="002A222E" w:rsidRDefault="002A222E" w:rsidP="002A222E">
      <w:pPr>
        <w:pStyle w:val="afe"/>
        <w:numPr>
          <w:ilvl w:val="0"/>
          <w:numId w:val="27"/>
        </w:numPr>
        <w:spacing w:before="200" w:after="240" w:line="360" w:lineRule="auto"/>
        <w:jc w:val="both"/>
        <w:rPr>
          <w:rFonts w:ascii="Times New Roman" w:hAnsi="Times New Roman" w:cs="Times New Roman"/>
          <w:i/>
          <w:iCs/>
          <w:sz w:val="28"/>
          <w:szCs w:val="28"/>
          <w:lang w:val="en-US"/>
        </w:rPr>
      </w:pPr>
      <w:r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Use</w:t>
      </w:r>
      <w:r w:rsidR="002F0536"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Case</w:t>
      </w:r>
      <w:r w:rsidR="002F0536" w:rsidRPr="002A222E">
        <w:rPr>
          <w:rFonts w:ascii="Times New Roman" w:hAnsi="Times New Roman" w:cs="Times New Roman"/>
          <w:i/>
          <w:iCs/>
          <w:sz w:val="28"/>
          <w:szCs w:val="28"/>
          <w:lang w:val="en-US"/>
        </w:rPr>
        <w:t xml:space="preserve"> «Фильтрация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lastRenderedPageBreak/>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0445FF" w:rsidRDefault="002F0536">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0445FF" w:rsidRDefault="002F0536">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0445FF" w:rsidRDefault="002F0536">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0445FF" w:rsidRDefault="002F0536">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w:t>
      </w:r>
      <w:r>
        <w:rPr>
          <w:rFonts w:ascii="Times New Roman" w:hAnsi="Times New Roman" w:cs="Times New Roman"/>
          <w:sz w:val="28"/>
          <w:szCs w:val="28"/>
        </w:rPr>
        <w:lastRenderedPageBreak/>
        <w:t>БД и перенаправляет пользователя на страницу, подтверждающую запись в группу.</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8. </w:t>
      </w:r>
      <w:r w:rsidR="002F0536">
        <w:rPr>
          <w:rFonts w:ascii="Times New Roman" w:hAnsi="Times New Roman" w:cs="Times New Roman"/>
          <w:i/>
          <w:iCs/>
          <w:sz w:val="28"/>
          <w:szCs w:val="28"/>
          <w:lang w:val="en-US"/>
        </w:rPr>
        <w:t>Use</w:t>
      </w:r>
      <w:r w:rsid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«Пройти тест»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0445FF" w:rsidRDefault="002F0536">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9. </w:t>
      </w:r>
      <w:r w:rsidR="002F0536">
        <w:rPr>
          <w:rFonts w:ascii="Times New Roman" w:hAnsi="Times New Roman" w:cs="Times New Roman"/>
          <w:i/>
          <w:iCs/>
          <w:sz w:val="28"/>
          <w:szCs w:val="28"/>
          <w:lang w:val="en-US"/>
        </w:rPr>
        <w:t>Use</w:t>
      </w:r>
      <w:r w:rsidR="002F0536" w:rsidRP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«Получение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6B1651" w:rsidRDefault="006B1651">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B65DF7" w:rsidRPr="00B65DF7" w:rsidRDefault="00B65DF7" w:rsidP="00B65DF7">
      <w:pPr>
        <w:spacing w:line="360" w:lineRule="auto"/>
        <w:rPr>
          <w:rFonts w:ascii="Times New Roman" w:hAnsi="Times New Roman" w:cs="Times New Roman"/>
          <w:b/>
          <w:sz w:val="28"/>
          <w:szCs w:val="28"/>
        </w:rPr>
      </w:pPr>
      <w:r w:rsidRPr="00B65DF7">
        <w:rPr>
          <w:rFonts w:ascii="Times New Roman" w:hAnsi="Times New Roman" w:cs="Times New Roman"/>
          <w:b/>
          <w:sz w:val="28"/>
          <w:szCs w:val="28"/>
        </w:rPr>
        <w:t>2.3 Выводы по разделу</w:t>
      </w:r>
    </w:p>
    <w:p w:rsidR="00B65DF7" w:rsidRPr="00C56932" w:rsidRDefault="00B65DF7" w:rsidP="00B65DF7">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данном разделе была разработана БД для приложения «Еще не бабушка. Были определены модули приложения. Затем внутри модулей в процессе концепутального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B65DF7" w:rsidRDefault="00B65DF7" w:rsidP="006B1651">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w:t>
      </w:r>
      <w:r w:rsidR="006B1651">
        <w:rPr>
          <w:rFonts w:ascii="Times New Roman" w:hAnsi="Times New Roman" w:cs="Times New Roman"/>
          <w:sz w:val="28"/>
          <w:szCs w:val="28"/>
        </w:rPr>
        <w:t xml:space="preserve"> </w:t>
      </w:r>
      <w:r w:rsidRPr="00C56932">
        <w:rPr>
          <w:rFonts w:ascii="Times New Roman" w:hAnsi="Times New Roman" w:cs="Times New Roman"/>
          <w:sz w:val="28"/>
          <w:szCs w:val="28"/>
        </w:rPr>
        <w:t>В процессе тестирования была произведена успешная проверка на полных данных.</w:t>
      </w:r>
    </w:p>
    <w:p w:rsidR="006B1651" w:rsidRDefault="006B1651" w:rsidP="006B1651">
      <w:pPr>
        <w:spacing w:line="360" w:lineRule="auto"/>
        <w:ind w:firstLine="708"/>
        <w:jc w:val="both"/>
        <w:rPr>
          <w:rFonts w:ascii="Times New Roman" w:hAnsi="Times New Roman" w:cs="Times New Roman"/>
          <w:sz w:val="28"/>
          <w:szCs w:val="28"/>
        </w:rPr>
      </w:pPr>
      <w:r w:rsidRPr="006B1651">
        <w:rPr>
          <w:rFonts w:ascii="Times New Roman" w:hAnsi="Times New Roman" w:cs="Times New Roman"/>
          <w:sz w:val="28"/>
          <w:szCs w:val="28"/>
          <w:highlight w:val="yellow"/>
        </w:rPr>
        <w:t>ПО РЕК СИСТЕМЕ ВЫВОДЫ</w:t>
      </w:r>
    </w:p>
    <w:p w:rsidR="006B1651" w:rsidRPr="006B1651" w:rsidRDefault="006B1651"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6B1651">
        <w:rPr>
          <w:rFonts w:ascii="Times New Roman" w:hAnsi="Times New Roman" w:cs="Times New Roman"/>
          <w:sz w:val="28"/>
          <w:szCs w:val="28"/>
        </w:rPr>
        <w:t xml:space="preserve"> </w:t>
      </w:r>
      <w:r>
        <w:rPr>
          <w:rFonts w:ascii="Times New Roman" w:hAnsi="Times New Roman" w:cs="Times New Roman"/>
          <w:sz w:val="28"/>
          <w:szCs w:val="28"/>
        </w:rPr>
        <w:t xml:space="preserve">диаграммы и подробно рассмотрены все входящие в нее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00D91683">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0C303F">
        <w:rPr>
          <w:rFonts w:ascii="Times New Roman" w:hAnsi="Times New Roman" w:cs="Times New Roman"/>
          <w:b/>
          <w:sz w:val="28"/>
          <w:szCs w:val="28"/>
        </w:rPr>
        <w:t xml:space="preserve"> «ЕЩЕ НЕ БАБУШКА»</w:t>
      </w:r>
    </w:p>
    <w:p w:rsidR="000445FF" w:rsidRDefault="000445FF">
      <w:pPr>
        <w:spacing w:before="200" w:after="283" w:line="360" w:lineRule="auto"/>
        <w:contextualSpacing/>
        <w:jc w:val="both"/>
        <w:rPr>
          <w:rFonts w:ascii="Times New Roman" w:hAnsi="Times New Roman" w:cs="Times New Roman"/>
          <w:b/>
          <w:sz w:val="28"/>
          <w:szCs w:val="28"/>
        </w:rPr>
      </w:pP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6B1651" w:rsidRPr="006B1651" w:rsidRDefault="006B1651">
      <w:pPr>
        <w:pStyle w:val="afc"/>
        <w:shd w:val="clear" w:color="auto" w:fill="FFFFFF"/>
        <w:spacing w:before="180" w:beforeAutospacing="0" w:after="0" w:afterAutospacing="0" w:line="360" w:lineRule="auto"/>
        <w:ind w:firstLine="709"/>
        <w:jc w:val="both"/>
        <w:rPr>
          <w:i/>
          <w:sz w:val="28"/>
          <w:szCs w:val="28"/>
        </w:rPr>
      </w:pPr>
      <w:r w:rsidRPr="006B1651">
        <w:rPr>
          <w:i/>
          <w:sz w:val="28"/>
          <w:szCs w:val="28"/>
        </w:rPr>
        <w:t>Главная страница.</w:t>
      </w:r>
    </w:p>
    <w:p w:rsidR="000C303F" w:rsidRDefault="002F0536" w:rsidP="000C303F">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sidRPr="000C303F">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r w:rsidR="000C303F">
        <w:rPr>
          <w:sz w:val="28"/>
          <w:szCs w:val="28"/>
        </w:rPr>
        <w:t xml:space="preserve"> </w:t>
      </w:r>
      <w:r w:rsidR="000C303F">
        <w:rPr>
          <w:bCs/>
          <w:sz w:val="28"/>
          <w:szCs w:val="28"/>
        </w:rPr>
        <w:t>Навигация выполнена в виде м</w:t>
      </w:r>
      <w:r w:rsidR="000C303F">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0445FF" w:rsidRDefault="000C303F">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0" distL="0" distR="0" simplePos="0" relativeHeight="17" behindDoc="0" locked="0" layoutInCell="0" allowOverlap="1" wp14:anchorId="51239F81" wp14:editId="5EAAFCCA">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28"/>
                    <a:stretch>
                      <a:fillRect/>
                    </a:stretch>
                  </pic:blipFill>
                  <pic:spPr bwMode="auto">
                    <a:xfrm>
                      <a:off x="0" y="0"/>
                      <a:ext cx="6176010" cy="3018155"/>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 xml:space="preserve">Для </w:t>
      </w:r>
      <w:r>
        <w:rPr>
          <w:sz w:val="28"/>
          <w:szCs w:val="28"/>
        </w:rPr>
        <w:t>авторизированного</w:t>
      </w:r>
      <w:r w:rsidR="002F0536">
        <w:rPr>
          <w:sz w:val="28"/>
          <w:szCs w:val="28"/>
        </w:rPr>
        <w:t xml:space="preserve"> пользователя меню расширено и выглядит так:</w:t>
      </w:r>
    </w:p>
    <w:p w:rsidR="000445FF" w:rsidRDefault="000C303F">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0" distL="0" distR="0" simplePos="0" relativeHeight="36" behindDoc="0" locked="0" layoutInCell="0" allowOverlap="1" wp14:anchorId="5A3E35D3" wp14:editId="1FA3B992">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29"/>
                    <a:stretch>
                      <a:fillRect/>
                    </a:stretch>
                  </pic:blipFill>
                  <pic:spPr bwMode="auto">
                    <a:xfrm>
                      <a:off x="0" y="0"/>
                      <a:ext cx="6136005" cy="300736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16" behindDoc="0" locked="0" layoutInCell="0" allowOverlap="1" wp14:anchorId="680912E7" wp14:editId="3F271ADC">
            <wp:simplePos x="0" y="0"/>
            <wp:positionH relativeFrom="column">
              <wp:posOffset>-46990</wp:posOffset>
            </wp:positionH>
            <wp:positionV relativeFrom="paragraph">
              <wp:posOffset>40640</wp:posOffset>
            </wp:positionV>
            <wp:extent cx="3743325" cy="408305"/>
            <wp:effectExtent l="0" t="0" r="0" b="0"/>
            <wp:wrapTopAndBottom/>
            <wp:docPr id="1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pic:cNvPicPr>
                      <a:picLocks noChangeAspect="1" noChangeArrowheads="1"/>
                    </pic:cNvPicPr>
                  </pic:nvPicPr>
                  <pic:blipFill>
                    <a:blip r:embed="rId30"/>
                    <a:stretch>
                      <a:fillRect/>
                    </a:stretch>
                  </pic:blipFill>
                  <pic:spPr bwMode="auto">
                    <a:xfrm>
                      <a:off x="0" y="0"/>
                      <a:ext cx="3743325" cy="408305"/>
                    </a:xfrm>
                    <a:prstGeom prst="rect">
                      <a:avLst/>
                    </a:prstGeom>
                  </pic:spPr>
                </pic:pic>
              </a:graphicData>
            </a:graphic>
          </wp:anchor>
        </w:drawing>
      </w:r>
      <w:r w:rsidR="002F0536">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0445FF" w:rsidRDefault="000445FF">
      <w:pPr>
        <w:pStyle w:val="afc"/>
        <w:shd w:val="clear" w:color="auto" w:fill="FFFFFF"/>
        <w:spacing w:beforeAutospacing="0" w:after="0" w:afterAutospacing="0"/>
        <w:ind w:left="720"/>
        <w:rPr>
          <w:rFonts w:ascii="Arial" w:hAnsi="Arial" w:cs="Arial"/>
          <w:color w:val="333333"/>
        </w:rPr>
      </w:pPr>
    </w:p>
    <w:p w:rsidR="000445FF" w:rsidRDefault="000C303F">
      <w:pPr>
        <w:pStyle w:val="afc"/>
        <w:shd w:val="clear" w:color="auto" w:fill="FFFFFF"/>
        <w:spacing w:beforeAutospacing="0" w:after="0" w:afterAutospacing="0" w:line="360" w:lineRule="auto"/>
        <w:rPr>
          <w:sz w:val="28"/>
          <w:szCs w:val="28"/>
        </w:rPr>
      </w:pPr>
      <w:r>
        <w:rPr>
          <w:rFonts w:ascii="Arial" w:hAnsi="Arial" w:cs="Arial"/>
          <w:noProof/>
          <w:color w:val="333333"/>
        </w:rPr>
        <w:lastRenderedPageBreak/>
        <w:drawing>
          <wp:anchor distT="0" distB="0" distL="0" distR="0" simplePos="0" relativeHeight="20" behindDoc="0" locked="0" layoutInCell="0" allowOverlap="1" wp14:anchorId="7C6BD9EB" wp14:editId="50940CA6">
            <wp:simplePos x="0" y="0"/>
            <wp:positionH relativeFrom="column">
              <wp:posOffset>-64135</wp:posOffset>
            </wp:positionH>
            <wp:positionV relativeFrom="paragraph">
              <wp:posOffset>641350</wp:posOffset>
            </wp:positionV>
            <wp:extent cx="6170295" cy="2336800"/>
            <wp:effectExtent l="0" t="0" r="0" b="0"/>
            <wp:wrapTopAndBottom/>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31"/>
                    <a:stretch>
                      <a:fillRect/>
                    </a:stretch>
                  </pic:blipFill>
                  <pic:spPr bwMode="auto">
                    <a:xfrm>
                      <a:off x="0" y="0"/>
                      <a:ext cx="6170295" cy="2336800"/>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ab/>
        <w:t>В форме регистрации реализованы выпадающие связные списки, чтобы исключить ошибки пользователя при вводе адреса.</w:t>
      </w:r>
    </w:p>
    <w:p w:rsidR="000C303F" w:rsidRDefault="000C303F">
      <w:pPr>
        <w:pStyle w:val="afc"/>
        <w:shd w:val="clear" w:color="auto" w:fill="FFFFFF"/>
        <w:spacing w:beforeAutospacing="0" w:after="0" w:afterAutospacing="0" w:line="360" w:lineRule="auto"/>
        <w:rPr>
          <w:sz w:val="28"/>
          <w:szCs w:val="28"/>
        </w:rPr>
      </w:pPr>
    </w:p>
    <w:p w:rsidR="000445FF" w:rsidRDefault="002F0536" w:rsidP="000C303F">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каталог;</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поиск;</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рекомендации.</w:t>
      </w:r>
    </w:p>
    <w:p w:rsidR="000445FF" w:rsidRDefault="000445FF" w:rsidP="000C303F">
      <w:pPr>
        <w:pStyle w:val="afc"/>
        <w:shd w:val="clear" w:color="auto" w:fill="FFFFFF"/>
        <w:spacing w:beforeAutospacing="0" w:after="0" w:afterAutospacing="0" w:line="360" w:lineRule="auto"/>
        <w:ind w:left="360"/>
        <w:rPr>
          <w:bCs/>
          <w:sz w:val="28"/>
          <w:szCs w:val="28"/>
        </w:rPr>
      </w:pPr>
    </w:p>
    <w:p w:rsidR="000C303F" w:rsidRPr="000C303F" w:rsidRDefault="000C303F" w:rsidP="000C303F">
      <w:pPr>
        <w:pStyle w:val="afc"/>
        <w:shd w:val="clear" w:color="auto" w:fill="FFFFFF"/>
        <w:spacing w:beforeAutospacing="0" w:after="0" w:afterAutospacing="0" w:line="360" w:lineRule="auto"/>
        <w:ind w:left="360"/>
        <w:rPr>
          <w:bCs/>
          <w:i/>
          <w:sz w:val="28"/>
          <w:szCs w:val="28"/>
        </w:rPr>
      </w:pPr>
      <w:r w:rsidRPr="000C303F">
        <w:rPr>
          <w:bCs/>
          <w:i/>
          <w:sz w:val="28"/>
          <w:szCs w:val="28"/>
        </w:rPr>
        <w:t>Страница Каталог.</w:t>
      </w:r>
    </w:p>
    <w:p w:rsidR="000445FF" w:rsidRDefault="002F0536" w:rsidP="000C303F">
      <w:pPr>
        <w:pStyle w:val="afc"/>
        <w:shd w:val="clear" w:color="auto" w:fill="FFFFFF"/>
        <w:spacing w:beforeAutospacing="0" w:after="0" w:afterAutospacing="0" w:line="360" w:lineRule="auto"/>
        <w:jc w:val="both"/>
        <w:rPr>
          <w:bCs/>
          <w:sz w:val="28"/>
          <w:szCs w:val="28"/>
        </w:rPr>
      </w:pPr>
      <w:r>
        <w:rPr>
          <w:bCs/>
          <w:sz w:val="28"/>
          <w:szCs w:val="28"/>
        </w:rPr>
        <w:tab/>
        <w:t xml:space="preserve">Учитывая, что пользователь — пожилой человек, </w:t>
      </w:r>
      <w:r>
        <w:rPr>
          <w:i/>
          <w:iCs/>
          <w:sz w:val="28"/>
          <w:szCs w:val="28"/>
        </w:rPr>
        <w:t xml:space="preserve">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6015AD" w:rsidRDefault="006015AD" w:rsidP="006015AD">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адреса </w:t>
      </w:r>
      <w:r>
        <w:rPr>
          <w:bCs/>
          <w:sz w:val="28"/>
          <w:szCs w:val="28"/>
          <w:lang w:val="en-US"/>
        </w:rPr>
        <w:t>url</w:t>
      </w:r>
      <w:r w:rsidRPr="006015AD">
        <w:rPr>
          <w:bCs/>
          <w:sz w:val="28"/>
          <w:szCs w:val="28"/>
        </w:rPr>
        <w:t xml:space="preserve"> </w:t>
      </w:r>
      <w:r>
        <w:rPr>
          <w:bCs/>
          <w:sz w:val="28"/>
          <w:szCs w:val="28"/>
        </w:rPr>
        <w:t>человеко-понятные.</w:t>
      </w:r>
    </w:p>
    <w:p w:rsidR="006015AD" w:rsidRPr="006015AD" w:rsidRDefault="006015AD" w:rsidP="006015AD">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 _menu.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85750"/>
                    </a:xfrm>
                    <a:prstGeom prst="rect">
                      <a:avLst/>
                    </a:prstGeom>
                  </pic:spPr>
                </pic:pic>
              </a:graphicData>
            </a:graphic>
          </wp:inline>
        </w:drawing>
      </w:r>
    </w:p>
    <w:p w:rsidR="000445FF" w:rsidRDefault="006015AD" w:rsidP="000C303F">
      <w:pPr>
        <w:pStyle w:val="afc"/>
        <w:shd w:val="clear" w:color="auto" w:fill="FFFFFF"/>
        <w:spacing w:beforeAutospacing="0" w:after="0" w:afterAutospacing="0" w:line="360" w:lineRule="auto"/>
        <w:jc w:val="both"/>
        <w:rPr>
          <w:bCs/>
          <w:sz w:val="28"/>
          <w:szCs w:val="28"/>
        </w:rPr>
      </w:pPr>
      <w:r>
        <w:rPr>
          <w:bCs/>
          <w:sz w:val="28"/>
          <w:szCs w:val="28"/>
        </w:rPr>
        <w:tab/>
        <w:t>На странице каталога расположен</w:t>
      </w:r>
      <w:r w:rsidR="002F0536">
        <w:rPr>
          <w:bCs/>
          <w:sz w:val="28"/>
          <w:szCs w:val="28"/>
        </w:rPr>
        <w:t xml:space="preserve"> поиск по названию занятия, который также приведет пользователя на список групп, содержащих это слово в своем названии или описании. Так выглядит главная страница каталога.</w:t>
      </w:r>
    </w:p>
    <w:p w:rsidR="00D74932" w:rsidRDefault="00D74932">
      <w:pPr>
        <w:pStyle w:val="afc"/>
        <w:shd w:val="clear" w:color="auto" w:fill="FFFFFF"/>
        <w:spacing w:beforeAutospacing="0" w:after="0" w:afterAutospacing="0"/>
        <w:rPr>
          <w:bCs/>
          <w:sz w:val="28"/>
          <w:szCs w:val="28"/>
        </w:rPr>
      </w:pPr>
    </w:p>
    <w:p w:rsidR="002D0D84" w:rsidRDefault="002D0D84">
      <w:pPr>
        <w:pStyle w:val="afc"/>
        <w:shd w:val="clear" w:color="auto" w:fill="FFFFFF"/>
        <w:spacing w:beforeAutospacing="0" w:after="0" w:afterAutospacing="0"/>
        <w:rPr>
          <w:bCs/>
          <w:sz w:val="28"/>
          <w:szCs w:val="28"/>
        </w:rPr>
      </w:pPr>
    </w:p>
    <w:p w:rsidR="00D74932" w:rsidRDefault="00D74932">
      <w:pPr>
        <w:pStyle w:val="afc"/>
        <w:shd w:val="clear" w:color="auto" w:fill="FFFFFF"/>
        <w:spacing w:beforeAutospacing="0" w:after="0" w:afterAutospacing="0"/>
        <w:rPr>
          <w:bCs/>
          <w:sz w:val="28"/>
          <w:szCs w:val="28"/>
        </w:rPr>
      </w:pPr>
    </w:p>
    <w:p w:rsidR="000445FF" w:rsidRDefault="000445FF">
      <w:pPr>
        <w:pStyle w:val="afc"/>
        <w:shd w:val="clear" w:color="auto" w:fill="FFFFFF"/>
        <w:spacing w:beforeAutospacing="0" w:after="0" w:afterAutospacing="0"/>
        <w:rPr>
          <w:bCs/>
          <w:sz w:val="28"/>
          <w:szCs w:val="28"/>
        </w:rPr>
      </w:pPr>
    </w:p>
    <w:p w:rsidR="002D0D84" w:rsidRPr="002D0D84" w:rsidRDefault="002D0D84">
      <w:pPr>
        <w:pStyle w:val="afc"/>
        <w:shd w:val="clear" w:color="auto" w:fill="FFFFFF"/>
        <w:spacing w:beforeAutospacing="0" w:after="0" w:afterAutospacing="0" w:line="360" w:lineRule="auto"/>
        <w:rPr>
          <w:bCs/>
          <w:sz w:val="12"/>
          <w:szCs w:val="12"/>
        </w:rPr>
      </w:pPr>
      <w:r>
        <w:rPr>
          <w:noProof/>
        </w:rPr>
        <w:drawing>
          <wp:anchor distT="0" distB="0" distL="0" distR="0" simplePos="0" relativeHeight="21" behindDoc="0" locked="0" layoutInCell="0" allowOverlap="1" wp14:anchorId="3244C993" wp14:editId="13F5E891">
            <wp:simplePos x="0" y="0"/>
            <wp:positionH relativeFrom="column">
              <wp:posOffset>-64135</wp:posOffset>
            </wp:positionH>
            <wp:positionV relativeFrom="paragraph">
              <wp:posOffset>-145415</wp:posOffset>
            </wp:positionV>
            <wp:extent cx="6166485" cy="3023870"/>
            <wp:effectExtent l="0" t="0" r="0" b="0"/>
            <wp:wrapTopAndBottom/>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33"/>
                    <a:stretch>
                      <a:fillRect/>
                    </a:stretch>
                  </pic:blipFill>
                  <pic:spPr bwMode="auto">
                    <a:xfrm>
                      <a:off x="0" y="0"/>
                      <a:ext cx="6166485" cy="302387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2F0536">
      <w:pPr>
        <w:pStyle w:val="afc"/>
        <w:shd w:val="clear" w:color="auto" w:fill="FFFFFF"/>
        <w:spacing w:beforeAutospacing="0" w:after="0" w:afterAutospacing="0" w:line="360" w:lineRule="auto"/>
      </w:pPr>
      <w:r>
        <w:rPr>
          <w:bCs/>
          <w:sz w:val="28"/>
          <w:szCs w:val="28"/>
        </w:rPr>
        <w:t>В группах предусмотрена фильтрация согласно ТЗ:</w:t>
      </w:r>
    </w:p>
    <w:p w:rsidR="000445FF" w:rsidRDefault="002F0536">
      <w:pPr>
        <w:pStyle w:val="afc"/>
        <w:numPr>
          <w:ilvl w:val="0"/>
          <w:numId w:val="20"/>
        </w:numPr>
        <w:shd w:val="clear" w:color="auto" w:fill="FFFFFF"/>
        <w:spacing w:beforeAutospacing="0" w:after="0" w:afterAutospacing="0"/>
      </w:pPr>
      <w:r>
        <w:rPr>
          <w:bCs/>
          <w:sz w:val="28"/>
          <w:szCs w:val="28"/>
        </w:rPr>
        <w:t>по району занятий;</w:t>
      </w:r>
    </w:p>
    <w:p w:rsidR="000445FF" w:rsidRDefault="002F0536">
      <w:pPr>
        <w:pStyle w:val="afc"/>
        <w:numPr>
          <w:ilvl w:val="0"/>
          <w:numId w:val="20"/>
        </w:numPr>
        <w:shd w:val="clear" w:color="auto" w:fill="FFFFFF"/>
        <w:spacing w:beforeAutospacing="0" w:after="0" w:afterAutospacing="0"/>
      </w:pPr>
      <w:r>
        <w:rPr>
          <w:bCs/>
          <w:sz w:val="28"/>
          <w:szCs w:val="28"/>
        </w:rPr>
        <w:t>по названию улицы, где проходит занятие;</w:t>
      </w:r>
    </w:p>
    <w:p w:rsidR="000445FF" w:rsidRDefault="002F0536">
      <w:pPr>
        <w:pStyle w:val="afc"/>
        <w:numPr>
          <w:ilvl w:val="0"/>
          <w:numId w:val="20"/>
        </w:numPr>
        <w:shd w:val="clear" w:color="auto" w:fill="FFFFFF"/>
        <w:spacing w:beforeAutospacing="0" w:after="0" w:afterAutospacing="0"/>
        <w:rPr>
          <w:bCs/>
          <w:sz w:val="28"/>
          <w:szCs w:val="28"/>
        </w:rPr>
      </w:pPr>
      <w:r>
        <w:rPr>
          <w:bCs/>
          <w:sz w:val="28"/>
          <w:szCs w:val="28"/>
        </w:rPr>
        <w:t>по формату занятий (онлайн/оффлайн) в результатах поиска.</w:t>
      </w:r>
    </w:p>
    <w:p w:rsidR="000445FF" w:rsidRPr="002D0D84" w:rsidRDefault="000445FF">
      <w:pPr>
        <w:pStyle w:val="afc"/>
        <w:shd w:val="clear" w:color="auto" w:fill="FFFFFF"/>
        <w:spacing w:beforeAutospacing="0" w:after="0" w:afterAutospacing="0"/>
        <w:rPr>
          <w:bCs/>
          <w:sz w:val="12"/>
          <w:szCs w:val="12"/>
        </w:rPr>
      </w:pPr>
    </w:p>
    <w:p w:rsidR="000445FF" w:rsidRDefault="002F0536">
      <w:pPr>
        <w:pStyle w:val="afc"/>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0445FF" w:rsidRDefault="00D74932">
      <w:pPr>
        <w:pStyle w:val="afc"/>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0" behindDoc="0" locked="0" layoutInCell="0" allowOverlap="1" wp14:anchorId="367DBCD9" wp14:editId="10C2A188">
            <wp:simplePos x="0" y="0"/>
            <wp:positionH relativeFrom="column">
              <wp:posOffset>-64135</wp:posOffset>
            </wp:positionH>
            <wp:positionV relativeFrom="paragraph">
              <wp:posOffset>1353185</wp:posOffset>
            </wp:positionV>
            <wp:extent cx="6167120" cy="2987675"/>
            <wp:effectExtent l="0" t="0" r="0" b="0"/>
            <wp:wrapTopAndBottom/>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34"/>
                    <a:stretch>
                      <a:fillRect/>
                    </a:stretch>
                  </pic:blipFill>
                  <pic:spPr bwMode="auto">
                    <a:xfrm>
                      <a:off x="0" y="0"/>
                      <a:ext cx="6167120" cy="298767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rsidR="000445FF" w:rsidRDefault="002D0D84" w:rsidP="002D0D84">
      <w:pPr>
        <w:pStyle w:val="afc"/>
        <w:shd w:val="clear" w:color="auto" w:fill="FFFFFF"/>
        <w:spacing w:before="180" w:beforeAutospacing="0" w:after="0" w:afterAutospacing="0" w:line="360" w:lineRule="auto"/>
        <w:ind w:firstLine="708"/>
        <w:jc w:val="both"/>
        <w:rPr>
          <w:bCs/>
          <w:sz w:val="28"/>
          <w:szCs w:val="28"/>
        </w:rPr>
      </w:pPr>
      <w:r>
        <w:rPr>
          <w:noProof/>
        </w:rPr>
        <w:lastRenderedPageBreak/>
        <w:drawing>
          <wp:anchor distT="0" distB="0" distL="0" distR="0" simplePos="0" relativeHeight="35" behindDoc="0" locked="0" layoutInCell="0" allowOverlap="1" wp14:anchorId="668E90FE" wp14:editId="065D5FA8">
            <wp:simplePos x="0" y="0"/>
            <wp:positionH relativeFrom="column">
              <wp:posOffset>-3175</wp:posOffset>
            </wp:positionH>
            <wp:positionV relativeFrom="paragraph">
              <wp:posOffset>4044950</wp:posOffset>
            </wp:positionV>
            <wp:extent cx="6116320" cy="3004820"/>
            <wp:effectExtent l="0" t="0" r="0" b="0"/>
            <wp:wrapSquare wrapText="largest"/>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35"/>
                    <a:stretch>
                      <a:fillRect/>
                    </a:stretch>
                  </pic:blipFill>
                  <pic:spPr bwMode="auto">
                    <a:xfrm>
                      <a:off x="0" y="0"/>
                      <a:ext cx="6116320" cy="300482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31" behindDoc="0" locked="0" layoutInCell="0" allowOverlap="1" wp14:anchorId="1FDE1929" wp14:editId="26780CC4">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36"/>
                    <a:stretch>
                      <a:fillRect/>
                    </a:stretch>
                  </pic:blipFill>
                  <pic:spPr bwMode="auto">
                    <a:xfrm>
                      <a:off x="0" y="0"/>
                      <a:ext cx="6120130" cy="2965450"/>
                    </a:xfrm>
                    <a:prstGeom prst="rect">
                      <a:avLst/>
                    </a:prstGeom>
                  </pic:spPr>
                </pic:pic>
              </a:graphicData>
            </a:graphic>
          </wp:anchor>
        </w:drawing>
      </w:r>
      <w:r w:rsidR="002F0536">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0445FF" w:rsidRPr="002D0D84" w:rsidRDefault="000445FF">
      <w:pPr>
        <w:pStyle w:val="afc"/>
        <w:shd w:val="clear" w:color="auto" w:fill="FFFFFF"/>
        <w:spacing w:before="180" w:beforeAutospacing="0" w:after="0" w:afterAutospacing="0" w:line="360" w:lineRule="auto"/>
        <w:jc w:val="both"/>
        <w:rPr>
          <w:bCs/>
          <w:sz w:val="12"/>
          <w:szCs w:val="12"/>
        </w:rPr>
      </w:pPr>
    </w:p>
    <w:p w:rsidR="00E660DE" w:rsidRPr="00E660DE" w:rsidRDefault="00E660DE" w:rsidP="005C42EF">
      <w:pPr>
        <w:pStyle w:val="afc"/>
        <w:shd w:val="clear" w:color="auto" w:fill="FFFFFF"/>
        <w:spacing w:before="180" w:beforeAutospacing="0" w:after="0" w:afterAutospacing="0" w:line="360" w:lineRule="auto"/>
        <w:ind w:firstLine="708"/>
        <w:jc w:val="both"/>
        <w:rPr>
          <w:bCs/>
          <w:i/>
          <w:sz w:val="28"/>
          <w:szCs w:val="28"/>
        </w:rPr>
      </w:pPr>
      <w:r w:rsidRPr="00E660DE">
        <w:rPr>
          <w:bCs/>
          <w:i/>
          <w:sz w:val="28"/>
          <w:szCs w:val="28"/>
        </w:rPr>
        <w:t>Страница Пройти тест</w:t>
      </w:r>
    </w:p>
    <w:p w:rsidR="00E660DE" w:rsidRDefault="001D3F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Тест состоит из 10 вопросов, к каждому из них унифицированные 5 ответов. Д</w:t>
      </w:r>
      <w:r w:rsidR="008D6CC2">
        <w:rPr>
          <w:bCs/>
          <w:sz w:val="28"/>
          <w:szCs w:val="28"/>
        </w:rPr>
        <w:t>ля удобства пользователя</w:t>
      </w:r>
      <w:r>
        <w:rPr>
          <w:bCs/>
          <w:sz w:val="28"/>
          <w:szCs w:val="28"/>
        </w:rPr>
        <w:t xml:space="preserve"> один вопрос </w:t>
      </w:r>
      <w:r w:rsidR="006015AD">
        <w:rPr>
          <w:bCs/>
          <w:sz w:val="28"/>
          <w:szCs w:val="28"/>
        </w:rPr>
        <w:t xml:space="preserve">располагается </w:t>
      </w:r>
      <w:r>
        <w:rPr>
          <w:bCs/>
          <w:sz w:val="28"/>
          <w:szCs w:val="28"/>
        </w:rPr>
        <w:t>на одной странице.</w:t>
      </w:r>
    </w:p>
    <w:p w:rsidR="006015AD" w:rsidRDefault="00796BFF"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2336" behindDoc="0" locked="0" layoutInCell="1" allowOverlap="1" wp14:anchorId="1CF7F2C5" wp14:editId="6F29377F">
            <wp:simplePos x="0" y="0"/>
            <wp:positionH relativeFrom="column">
              <wp:posOffset>-226695</wp:posOffset>
            </wp:positionH>
            <wp:positionV relativeFrom="paragraph">
              <wp:posOffset>4105910</wp:posOffset>
            </wp:positionV>
            <wp:extent cx="6339840" cy="311213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ice_restart_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9840" cy="3112135"/>
                    </a:xfrm>
                    <a:prstGeom prst="rect">
                      <a:avLst/>
                    </a:prstGeom>
                  </pic:spPr>
                </pic:pic>
              </a:graphicData>
            </a:graphic>
            <wp14:sizeRelH relativeFrom="page">
              <wp14:pctWidth>0</wp14:pctWidth>
            </wp14:sizeRelH>
            <wp14:sizeRelV relativeFrom="page">
              <wp14:pctHeight>0</wp14:pctHeight>
            </wp14:sizeRelV>
          </wp:anchor>
        </w:drawing>
      </w:r>
      <w:r w:rsidR="006015AD">
        <w:rPr>
          <w:bCs/>
          <w:noProof/>
          <w:sz w:val="28"/>
          <w:szCs w:val="28"/>
        </w:rPr>
        <w:drawing>
          <wp:anchor distT="0" distB="0" distL="114300" distR="114300" simplePos="0" relativeHeight="251661312" behindDoc="0" locked="0" layoutInCell="1" allowOverlap="1" wp14:anchorId="7A17E981" wp14:editId="0265F86C">
            <wp:simplePos x="0" y="0"/>
            <wp:positionH relativeFrom="column">
              <wp:posOffset>-222885</wp:posOffset>
            </wp:positionH>
            <wp:positionV relativeFrom="paragraph">
              <wp:posOffset>-145415</wp:posOffset>
            </wp:positionV>
            <wp:extent cx="6386830" cy="30988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6830" cy="3098800"/>
                    </a:xfrm>
                    <a:prstGeom prst="rect">
                      <a:avLst/>
                    </a:prstGeom>
                  </pic:spPr>
                </pic:pic>
              </a:graphicData>
            </a:graphic>
            <wp14:sizeRelH relativeFrom="page">
              <wp14:pctWidth>0</wp14:pctWidth>
            </wp14:sizeRelH>
            <wp14:sizeRelV relativeFrom="page">
              <wp14:pctHeight>0</wp14:pctHeight>
            </wp14:sizeRelV>
          </wp:anchor>
        </w:drawing>
      </w:r>
      <w:r w:rsidR="006015AD">
        <w:rPr>
          <w:bCs/>
          <w:sz w:val="28"/>
          <w:szCs w:val="28"/>
        </w:rPr>
        <w:t>Если пользователь уже проходил тест, то ему будет предложено либ</w:t>
      </w:r>
      <w:r w:rsidR="004B266B">
        <w:rPr>
          <w:bCs/>
          <w:sz w:val="28"/>
          <w:szCs w:val="28"/>
        </w:rPr>
        <w:t xml:space="preserve">о перейти сразу к рекомендациям, </w:t>
      </w:r>
      <w:r w:rsidR="006015AD">
        <w:rPr>
          <w:bCs/>
          <w:sz w:val="28"/>
          <w:szCs w:val="28"/>
        </w:rPr>
        <w:t>которые могут меняться со временем</w:t>
      </w:r>
      <w:r w:rsidR="004B266B">
        <w:rPr>
          <w:bCs/>
          <w:sz w:val="28"/>
          <w:szCs w:val="28"/>
        </w:rPr>
        <w:t>(см.</w:t>
      </w:r>
      <w:r w:rsidR="004B266B" w:rsidRPr="004B266B">
        <w:rPr>
          <w:bCs/>
          <w:sz w:val="28"/>
          <w:szCs w:val="28"/>
        </w:rPr>
        <w:t xml:space="preserve"> </w:t>
      </w:r>
      <w:r w:rsidR="004B266B">
        <w:rPr>
          <w:bCs/>
          <w:sz w:val="28"/>
          <w:szCs w:val="28"/>
        </w:rPr>
        <w:t>2.3. Логика рекомендательной системы</w:t>
      </w:r>
      <w:r w:rsidR="006015AD">
        <w:rPr>
          <w:bCs/>
          <w:sz w:val="28"/>
          <w:szCs w:val="28"/>
        </w:rPr>
        <w:t>), либо пройти тест заново.</w:t>
      </w: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П</w:t>
      </w:r>
      <w:r w:rsidR="006015AD">
        <w:rPr>
          <w:bCs/>
          <w:sz w:val="28"/>
          <w:szCs w:val="28"/>
        </w:rPr>
        <w:t>осле ответа на последний</w:t>
      </w:r>
      <w:r>
        <w:rPr>
          <w:bCs/>
          <w:sz w:val="28"/>
          <w:szCs w:val="28"/>
        </w:rPr>
        <w:t xml:space="preserve">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47A9E" w:rsidRDefault="00A47A9E" w:rsidP="001D3FC2">
      <w:pPr>
        <w:pStyle w:val="afc"/>
        <w:shd w:val="clear" w:color="auto" w:fill="FFFFFF"/>
        <w:spacing w:before="180" w:beforeAutospacing="0" w:after="0" w:afterAutospacing="0" w:line="360" w:lineRule="auto"/>
        <w:ind w:firstLine="708"/>
        <w:jc w:val="both"/>
        <w:rPr>
          <w:bCs/>
          <w:sz w:val="28"/>
          <w:szCs w:val="28"/>
        </w:rPr>
      </w:pPr>
    </w:p>
    <w:p w:rsidR="000445FF" w:rsidRDefault="007E2450" w:rsidP="009175EE">
      <w:pPr>
        <w:pStyle w:val="afc"/>
        <w:shd w:val="clear" w:color="auto" w:fill="FFFFFF"/>
        <w:spacing w:before="180" w:beforeAutospacing="0" w:after="0" w:afterAutospacing="0" w:line="360" w:lineRule="auto"/>
        <w:jc w:val="both"/>
        <w:rPr>
          <w:bCs/>
          <w:sz w:val="28"/>
          <w:szCs w:val="28"/>
        </w:rPr>
      </w:pPr>
      <w:r>
        <w:rPr>
          <w:bCs/>
          <w:noProof/>
          <w:sz w:val="28"/>
          <w:szCs w:val="28"/>
        </w:rPr>
        <w:lastRenderedPageBreak/>
        <w:drawing>
          <wp:anchor distT="0" distB="0" distL="114300" distR="114300" simplePos="0" relativeHeight="251660288" behindDoc="0" locked="0" layoutInCell="1" allowOverlap="1" wp14:anchorId="6D2C7AF5" wp14:editId="5E75F533">
            <wp:simplePos x="0" y="0"/>
            <wp:positionH relativeFrom="column">
              <wp:posOffset>-48895</wp:posOffset>
            </wp:positionH>
            <wp:positionV relativeFrom="paragraph">
              <wp:posOffset>2320290</wp:posOffset>
            </wp:positionV>
            <wp:extent cx="6217920" cy="305943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7920" cy="3059430"/>
                    </a:xfrm>
                    <a:prstGeom prst="rect">
                      <a:avLst/>
                    </a:prstGeom>
                  </pic:spPr>
                </pic:pic>
              </a:graphicData>
            </a:graphic>
            <wp14:sizeRelH relativeFrom="page">
              <wp14:pctWidth>0</wp14:pctWidth>
            </wp14:sizeRelH>
            <wp14:sizeRelV relativeFrom="page">
              <wp14:pctHeight>0</wp14:pctHeight>
            </wp14:sizeRelV>
          </wp:anchor>
        </w:drawing>
      </w:r>
      <w:r>
        <w:rPr>
          <w:bCs/>
          <w:noProof/>
          <w:sz w:val="28"/>
          <w:szCs w:val="28"/>
        </w:rPr>
        <w:drawing>
          <wp:anchor distT="0" distB="0" distL="114300" distR="114300" simplePos="0" relativeHeight="251659264" behindDoc="0" locked="0" layoutInCell="1" allowOverlap="1" wp14:anchorId="6E4C8A74" wp14:editId="096877AF">
            <wp:simplePos x="0" y="0"/>
            <wp:positionH relativeFrom="column">
              <wp:posOffset>-47625</wp:posOffset>
            </wp:positionH>
            <wp:positionV relativeFrom="paragraph">
              <wp:posOffset>-138430</wp:posOffset>
            </wp:positionV>
            <wp:extent cx="6217920" cy="243967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7920" cy="2439670"/>
                    </a:xfrm>
                    <a:prstGeom prst="rect">
                      <a:avLst/>
                    </a:prstGeom>
                  </pic:spPr>
                </pic:pic>
              </a:graphicData>
            </a:graphic>
            <wp14:sizeRelH relativeFrom="page">
              <wp14:pctWidth>0</wp14:pctWidth>
            </wp14:sizeRelH>
            <wp14:sizeRelV relativeFrom="page">
              <wp14:pctHeight>0</wp14:pctHeight>
            </wp14:sizeRelV>
          </wp:anchor>
        </w:drawing>
      </w:r>
      <w:r w:rsidR="002F0536">
        <w:rPr>
          <w:bCs/>
          <w:sz w:val="28"/>
          <w:szCs w:val="28"/>
        </w:rPr>
        <w:t xml:space="preserve">Обратная связь c пользователем реализована следующим образом: </w:t>
      </w:r>
    </w:p>
    <w:p w:rsidR="000445FF" w:rsidRPr="008D6CC2" w:rsidRDefault="008D6CC2">
      <w:pPr>
        <w:pStyle w:val="afc"/>
        <w:numPr>
          <w:ilvl w:val="0"/>
          <w:numId w:val="17"/>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6E2AF7AA" wp14:editId="016C2049">
            <wp:simplePos x="0" y="0"/>
            <wp:positionH relativeFrom="column">
              <wp:posOffset>38100</wp:posOffset>
            </wp:positionH>
            <wp:positionV relativeFrom="paragraph">
              <wp:posOffset>1052195</wp:posOffset>
            </wp:positionV>
            <wp:extent cx="2690495" cy="1999615"/>
            <wp:effectExtent l="0" t="0" r="0" b="0"/>
            <wp:wrapTopAndBottom/>
            <wp:docPr id="24"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41"/>
                    <a:stretch>
                      <a:fillRect/>
                    </a:stretch>
                  </pic:blipFill>
                  <pic:spPr bwMode="auto">
                    <a:xfrm>
                      <a:off x="0" y="0"/>
                      <a:ext cx="2690495" cy="1999615"/>
                    </a:xfrm>
                    <a:prstGeom prst="rect">
                      <a:avLst/>
                    </a:prstGeom>
                  </pic:spPr>
                </pic:pic>
              </a:graphicData>
            </a:graphic>
          </wp:anchor>
        </w:drawing>
      </w:r>
      <w:r w:rsidR="002F0536">
        <w:rPr>
          <w:noProof/>
        </w:rPr>
        <w:drawing>
          <wp:anchor distT="0" distB="0" distL="0" distR="0" simplePos="0" relativeHeight="18" behindDoc="0" locked="0" layoutInCell="0" allowOverlap="1" wp14:anchorId="49DBC110" wp14:editId="0E8A63FF">
            <wp:simplePos x="0" y="0"/>
            <wp:positionH relativeFrom="column">
              <wp:posOffset>39370</wp:posOffset>
            </wp:positionH>
            <wp:positionV relativeFrom="paragraph">
              <wp:posOffset>497205</wp:posOffset>
            </wp:positionV>
            <wp:extent cx="3587750" cy="439420"/>
            <wp:effectExtent l="0" t="0" r="0" b="0"/>
            <wp:wrapTopAndBottom/>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42"/>
                    <a:stretch>
                      <a:fillRect/>
                    </a:stretch>
                  </pic:blipFill>
                  <pic:spPr bwMode="auto">
                    <a:xfrm>
                      <a:off x="0" y="0"/>
                      <a:ext cx="3587750" cy="439420"/>
                    </a:xfrm>
                    <a:prstGeom prst="rect">
                      <a:avLst/>
                    </a:prstGeom>
                  </pic:spPr>
                </pic:pic>
              </a:graphicData>
            </a:graphic>
          </wp:anchor>
        </w:drawing>
      </w:r>
      <w:r w:rsidR="002F0536">
        <w:rPr>
          <w:bCs/>
          <w:sz w:val="28"/>
          <w:szCs w:val="28"/>
        </w:rPr>
        <w:t>сообщения об ошибочном вводе данных;</w:t>
      </w:r>
    </w:p>
    <w:p w:rsidR="000445FF" w:rsidRDefault="00265DD6">
      <w:pPr>
        <w:pStyle w:val="afc"/>
        <w:numPr>
          <w:ilvl w:val="0"/>
          <w:numId w:val="17"/>
        </w:numPr>
        <w:shd w:val="clear" w:color="auto" w:fill="FFFFFF"/>
        <w:spacing w:beforeAutospacing="0" w:after="0" w:afterAutospacing="0"/>
        <w:ind w:left="714" w:hanging="357"/>
        <w:jc w:val="both"/>
      </w:pPr>
      <w:r>
        <w:rPr>
          <w:bCs/>
          <w:noProof/>
          <w:sz w:val="28"/>
          <w:szCs w:val="28"/>
        </w:rPr>
        <w:lastRenderedPageBreak/>
        <w:drawing>
          <wp:anchor distT="0" distB="0" distL="0" distR="0" simplePos="0" relativeHeight="33" behindDoc="0" locked="0" layoutInCell="0" allowOverlap="1" wp14:anchorId="44B00076" wp14:editId="2F0E8017">
            <wp:simplePos x="0" y="0"/>
            <wp:positionH relativeFrom="column">
              <wp:posOffset>92075</wp:posOffset>
            </wp:positionH>
            <wp:positionV relativeFrom="paragraph">
              <wp:posOffset>1949450</wp:posOffset>
            </wp:positionV>
            <wp:extent cx="6014720" cy="2938145"/>
            <wp:effectExtent l="0" t="0" r="0" b="0"/>
            <wp:wrapTopAndBottom/>
            <wp:docPr id="27"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pic:cNvPicPr>
                      <a:picLocks noChangeAspect="1" noChangeArrowheads="1"/>
                    </pic:cNvPicPr>
                  </pic:nvPicPr>
                  <pic:blipFill>
                    <a:blip r:embed="rId43"/>
                    <a:stretch>
                      <a:fillRect/>
                    </a:stretch>
                  </pic:blipFill>
                  <pic:spPr bwMode="auto">
                    <a:xfrm>
                      <a:off x="0" y="0"/>
                      <a:ext cx="6014720" cy="293814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сообщения об успешной регистрации или входе в систему;</w:t>
      </w:r>
    </w:p>
    <w:p w:rsidR="000445FF" w:rsidRDefault="008D6CC2">
      <w:pPr>
        <w:pStyle w:val="afc"/>
        <w:shd w:val="clear" w:color="auto" w:fill="FFFFFF"/>
        <w:spacing w:before="180" w:beforeAutospacing="0" w:after="0" w:afterAutospacing="0"/>
        <w:ind w:left="714" w:hanging="357"/>
        <w:jc w:val="both"/>
      </w:pPr>
      <w:r>
        <w:rPr>
          <w:noProof/>
        </w:rPr>
        <w:drawing>
          <wp:anchor distT="0" distB="0" distL="0" distR="0" simplePos="0" relativeHeight="34" behindDoc="0" locked="0" layoutInCell="0" allowOverlap="1" wp14:anchorId="7C382D6C" wp14:editId="123374BC">
            <wp:simplePos x="0" y="0"/>
            <wp:positionH relativeFrom="column">
              <wp:posOffset>83820</wp:posOffset>
            </wp:positionH>
            <wp:positionV relativeFrom="paragraph">
              <wp:posOffset>634365</wp:posOffset>
            </wp:positionV>
            <wp:extent cx="4308475" cy="463550"/>
            <wp:effectExtent l="0" t="0" r="0" b="0"/>
            <wp:wrapTopAndBottom/>
            <wp:docPr id="26"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pic:cNvPicPr>
                      <a:picLocks noChangeAspect="1" noChangeArrowheads="1"/>
                    </pic:cNvPicPr>
                  </pic:nvPicPr>
                  <pic:blipFill>
                    <a:blip r:embed="rId44"/>
                    <a:stretch>
                      <a:fillRect/>
                    </a:stretch>
                  </pic:blipFill>
                  <pic:spPr bwMode="auto">
                    <a:xfrm>
                      <a:off x="0" y="0"/>
                      <a:ext cx="4308475" cy="463550"/>
                    </a:xfrm>
                    <a:prstGeom prst="rect">
                      <a:avLst/>
                    </a:prstGeom>
                  </pic:spPr>
                </pic:pic>
              </a:graphicData>
            </a:graphic>
          </wp:anchor>
        </w:drawing>
      </w:r>
      <w:r>
        <w:rPr>
          <w:noProof/>
        </w:rPr>
        <w:drawing>
          <wp:anchor distT="0" distB="0" distL="0" distR="0" simplePos="0" relativeHeight="19" behindDoc="0" locked="0" layoutInCell="0" allowOverlap="1" wp14:anchorId="5B12045F" wp14:editId="5D3E9391">
            <wp:simplePos x="0" y="0"/>
            <wp:positionH relativeFrom="column">
              <wp:posOffset>89535</wp:posOffset>
            </wp:positionH>
            <wp:positionV relativeFrom="paragraph">
              <wp:posOffset>101600</wp:posOffset>
            </wp:positionV>
            <wp:extent cx="4306570" cy="411480"/>
            <wp:effectExtent l="0" t="0" r="0" b="0"/>
            <wp:wrapTopAndBottom/>
            <wp:docPr id="25"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pic:cNvPicPr>
                      <a:picLocks noChangeAspect="1" noChangeArrowheads="1"/>
                    </pic:cNvPicPr>
                  </pic:nvPicPr>
                  <pic:blipFill>
                    <a:blip r:embed="rId45"/>
                    <a:stretch>
                      <a:fillRect/>
                    </a:stretch>
                  </pic:blipFill>
                  <pic:spPr bwMode="auto">
                    <a:xfrm>
                      <a:off x="0" y="0"/>
                      <a:ext cx="4306570" cy="411480"/>
                    </a:xfrm>
                    <a:prstGeom prst="rect">
                      <a:avLst/>
                    </a:prstGeom>
                  </pic:spPr>
                </pic:pic>
              </a:graphicData>
            </a:graphic>
          </wp:anchor>
        </w:drawing>
      </w:r>
    </w:p>
    <w:p w:rsidR="000445FF" w:rsidRDefault="002F0536">
      <w:pPr>
        <w:pStyle w:val="afc"/>
        <w:numPr>
          <w:ilvl w:val="0"/>
          <w:numId w:val="17"/>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0445FF" w:rsidRDefault="000445FF">
      <w:pPr>
        <w:pStyle w:val="afc"/>
        <w:shd w:val="clear" w:color="auto" w:fill="FFFFFF"/>
        <w:spacing w:beforeAutospacing="0" w:after="0" w:afterAutospacing="0"/>
        <w:ind w:left="714"/>
        <w:jc w:val="both"/>
        <w:rPr>
          <w:bCs/>
          <w:sz w:val="28"/>
          <w:szCs w:val="28"/>
        </w:rPr>
      </w:pPr>
    </w:p>
    <w:p w:rsidR="000445FF" w:rsidRDefault="008D6CC2">
      <w:pPr>
        <w:pStyle w:val="afc"/>
        <w:numPr>
          <w:ilvl w:val="0"/>
          <w:numId w:val="17"/>
        </w:numPr>
        <w:shd w:val="clear" w:color="auto" w:fill="FFFFFF"/>
        <w:spacing w:beforeAutospacing="0" w:after="0" w:afterAutospacing="0"/>
        <w:ind w:left="714" w:hanging="357"/>
        <w:jc w:val="both"/>
        <w:rPr>
          <w:bCs/>
          <w:sz w:val="28"/>
          <w:szCs w:val="28"/>
        </w:rPr>
      </w:pPr>
      <w:r>
        <w:rPr>
          <w:bCs/>
          <w:sz w:val="28"/>
          <w:szCs w:val="28"/>
        </w:rPr>
        <w:t>страница 404</w:t>
      </w:r>
    </w:p>
    <w:p w:rsidR="000445FF" w:rsidRDefault="000445FF">
      <w:pPr>
        <w:pStyle w:val="afc"/>
        <w:shd w:val="clear" w:color="auto" w:fill="FFFFFF"/>
        <w:spacing w:beforeAutospacing="0" w:after="0" w:afterAutospacing="0"/>
        <w:ind w:left="714"/>
        <w:jc w:val="both"/>
        <w:rPr>
          <w:bCs/>
          <w:sz w:val="28"/>
          <w:szCs w:val="28"/>
        </w:rPr>
      </w:pPr>
    </w:p>
    <w:p w:rsidR="000445FF" w:rsidRDefault="005C42EF" w:rsidP="008D6CC2">
      <w:pPr>
        <w:pStyle w:val="afc"/>
        <w:shd w:val="clear" w:color="auto" w:fill="FFFFFF"/>
        <w:spacing w:beforeAutospacing="0" w:after="0" w:afterAutospacing="0"/>
        <w:rPr>
          <w:rStyle w:val="a3"/>
          <w:rFonts w:ascii="Arial" w:eastAsiaTheme="majorEastAsia" w:hAnsi="Arial" w:cs="Arial"/>
          <w:color w:val="333333"/>
        </w:rPr>
      </w:pPr>
      <w:r>
        <w:rPr>
          <w:rStyle w:val="a3"/>
          <w:rFonts w:ascii="Arial" w:eastAsiaTheme="majorEastAsia" w:hAnsi="Arial" w:cs="Arial"/>
          <w:color w:val="333333"/>
        </w:rPr>
        <w:t>НИКАК ЕЕ НЕ ВЫТАЩИТЬ!!!</w:t>
      </w:r>
    </w:p>
    <w:p w:rsidR="000445FF" w:rsidRDefault="000445FF">
      <w:pPr>
        <w:pStyle w:val="afc"/>
        <w:shd w:val="clear" w:color="auto" w:fill="FFFFFF"/>
        <w:spacing w:beforeAutospacing="0" w:after="0" w:afterAutospacing="0"/>
        <w:rPr>
          <w:rFonts w:eastAsia="Calibri"/>
          <w:sz w:val="28"/>
          <w:szCs w:val="28"/>
          <w:lang w:eastAsia="en-US"/>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0445FF" w:rsidRDefault="000445FF"/>
    <w:p w:rsidR="000445FF" w:rsidRDefault="002F0536">
      <w:pPr>
        <w:spacing w:after="0" w:line="240" w:lineRule="auto"/>
        <w:rPr>
          <w:rFonts w:ascii="Times New Roman" w:hAnsi="Times New Roman" w:cs="Times New Roman"/>
          <w:b/>
          <w:bCs/>
          <w:sz w:val="28"/>
          <w:szCs w:val="28"/>
        </w:rPr>
      </w:pPr>
      <w:r>
        <w:br w:type="page"/>
      </w:r>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866219">
        <w:rPr>
          <w:rFonts w:ascii="Times New Roman" w:hAnsi="Times New Roman" w:cs="Times New Roman"/>
          <w:b/>
          <w:bCs/>
          <w:sz w:val="28"/>
          <w:szCs w:val="28"/>
        </w:rPr>
        <w:t>.2. ??????</w:t>
      </w:r>
      <w:r w:rsidR="002F0536">
        <w:rPr>
          <w:rFonts w:ascii="Times New Roman" w:hAnsi="Times New Roman" w:cs="Times New Roman"/>
          <w:b/>
          <w:bCs/>
          <w:sz w:val="28"/>
          <w:szCs w:val="28"/>
        </w:rPr>
        <w:t>.</w:t>
      </w:r>
      <w:bookmarkStart w:id="14" w:name="__RefHeading___Toc533423209"/>
      <w:bookmarkEnd w:id="14"/>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2F0536">
        <w:rPr>
          <w:rFonts w:ascii="Times New Roman" w:hAnsi="Times New Roman" w:cs="Times New Roman"/>
          <w:b/>
          <w:bCs/>
          <w:sz w:val="28"/>
          <w:szCs w:val="28"/>
          <w:highlight w:val="yellow"/>
        </w:rPr>
        <w:t>.2.1. Архитектура веб-приложения «Еще не бабушка»</w:t>
      </w:r>
    </w:p>
    <w:p w:rsidR="000445FF" w:rsidRDefault="002F0536">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5" w:name="orm"/>
      <w:bookmarkEnd w:id="15"/>
    </w:p>
    <w:p w:rsidR="000445FF" w:rsidRDefault="002F0536">
      <w:pPr>
        <w:tabs>
          <w:tab w:val="left"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0445FF" w:rsidRDefault="002F0536">
      <w:pPr>
        <w:pStyle w:val="afe"/>
        <w:numPr>
          <w:ilvl w:val="0"/>
          <w:numId w:val="23"/>
        </w:numPr>
        <w:tabs>
          <w:tab w:val="left" w:pos="720"/>
        </w:tabs>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0445FF" w:rsidRDefault="002F0536">
      <w:pPr>
        <w:tabs>
          <w:tab w:val="left" w:pos="720"/>
        </w:tabs>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0445FF" w:rsidRDefault="002F0536">
      <w:pPr>
        <w:pStyle w:val="afe"/>
        <w:numPr>
          <w:ilvl w:val="0"/>
          <w:numId w:val="23"/>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0445FF" w:rsidRDefault="002F0536">
      <w:pPr>
        <w:spacing w:before="200" w:after="283"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0445FF" w:rsidRDefault="000445FF">
      <w:pPr>
        <w:spacing w:before="200" w:after="283" w:line="240" w:lineRule="auto"/>
        <w:ind w:firstLine="709"/>
        <w:contextualSpacing/>
        <w:jc w:val="both"/>
        <w:rPr>
          <w:rFonts w:ascii="Times New Roman" w:hAnsi="Times New Roman" w:cs="Times New Roman"/>
          <w:sz w:val="28"/>
          <w:szCs w:val="28"/>
        </w:rPr>
      </w:pP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w:t>
      </w:r>
      <w:r>
        <w:rPr>
          <w:rFonts w:ascii="Times New Roman" w:hAnsi="Times New Roman" w:cs="Times New Roman"/>
          <w:sz w:val="28"/>
          <w:szCs w:val="28"/>
        </w:rPr>
        <w:lastRenderedPageBreak/>
        <w:t xml:space="preserve">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0445FF" w:rsidRPr="003B49B5" w:rsidRDefault="00271163">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72417668" wp14:editId="54685E07">
            <wp:simplePos x="0" y="0"/>
            <wp:positionH relativeFrom="column">
              <wp:posOffset>-3175</wp:posOffset>
            </wp:positionH>
            <wp:positionV relativeFrom="paragraph">
              <wp:posOffset>1063625</wp:posOffset>
            </wp:positionV>
            <wp:extent cx="3454400" cy="2761615"/>
            <wp:effectExtent l="0" t="0" r="0" b="0"/>
            <wp:wrapTopAndBottom/>
            <wp:docPr id="28"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ER\mv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4400" cy="276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271163" w:rsidRPr="003B49B5" w:rsidRDefault="00271163">
      <w:pPr>
        <w:spacing w:before="200" w:after="283" w:line="360" w:lineRule="auto"/>
        <w:ind w:firstLine="708"/>
        <w:contextualSpacing/>
        <w:jc w:val="both"/>
        <w:rPr>
          <w:rFonts w:ascii="Times New Roman" w:hAnsi="Times New Roman" w:cs="Times New Roman"/>
          <w:sz w:val="28"/>
          <w:szCs w:val="28"/>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w:t>
      </w:r>
      <w:r>
        <w:rPr>
          <w:rFonts w:ascii="Times New Roman" w:hAnsi="Times New Roman" w:cs="Times New Roman"/>
          <w:sz w:val="28"/>
          <w:szCs w:val="28"/>
        </w:rPr>
        <w:lastRenderedPageBreak/>
        <w:t>маршрутизатор. Он перенаправляет HTTP-запросы (включая передаваемые данные) в соответствующее url-адресу представление.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F9664F" w:rsidRDefault="00F9664F">
      <w:pPr>
        <w:spacing w:before="200" w:after="283" w:line="360" w:lineRule="auto"/>
        <w:contextualSpacing/>
        <w:jc w:val="both"/>
        <w:rPr>
          <w:rFonts w:ascii="Arial" w:hAnsi="Arial" w:cs="Arial"/>
          <w:color w:val="000000"/>
        </w:rPr>
      </w:pPr>
      <w:r>
        <w:rPr>
          <w:rFonts w:ascii="Arial" w:hAnsi="Arial" w:cs="Arial"/>
          <w:color w:val="000000"/>
        </w:rPr>
        <w:br w:type="page"/>
      </w:r>
    </w:p>
    <w:p w:rsidR="000445FF" w:rsidRDefault="00866219">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w:t>
      </w:r>
      <w:r w:rsidR="002F0536">
        <w:rPr>
          <w:rFonts w:ascii="Times New Roman" w:hAnsi="Times New Roman" w:cs="Times New Roman"/>
          <w:b/>
          <w:color w:val="000000"/>
          <w:sz w:val="28"/>
          <w:szCs w:val="28"/>
        </w:rPr>
        <w:t xml:space="preserve">.2.2. </w:t>
      </w:r>
      <w:r w:rsidR="00754668">
        <w:rPr>
          <w:rFonts w:ascii="Times New Roman" w:hAnsi="Times New Roman" w:cs="Times New Roman"/>
          <w:b/>
          <w:color w:val="000000"/>
          <w:sz w:val="28"/>
          <w:szCs w:val="28"/>
        </w:rPr>
        <w:t>Программная реализация веб-</w:t>
      </w:r>
      <w:r w:rsidR="002F0536">
        <w:rPr>
          <w:rFonts w:ascii="Times New Roman" w:hAnsi="Times New Roman" w:cs="Times New Roman"/>
          <w:b/>
          <w:color w:val="000000"/>
          <w:sz w:val="28"/>
          <w:szCs w:val="28"/>
        </w:rPr>
        <w:t xml:space="preserve"> приложения «Еще не бабушка»</w:t>
      </w:r>
      <w:r w:rsidR="00B94514">
        <w:rPr>
          <w:rFonts w:ascii="Times New Roman" w:hAnsi="Times New Roman" w:cs="Times New Roman"/>
          <w:b/>
          <w:color w:val="000000"/>
          <w:sz w:val="28"/>
          <w:szCs w:val="28"/>
        </w:rPr>
        <w:t xml:space="preserve"> </w:t>
      </w:r>
    </w:p>
    <w:p w:rsidR="004433B3" w:rsidRDefault="004433B3" w:rsidP="004433B3">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w:t>
      </w:r>
      <w:r>
        <w:rPr>
          <w:rFonts w:ascii="Times New Roman" w:hAnsi="Times New Roman" w:cs="Times New Roman"/>
          <w:sz w:val="28"/>
          <w:szCs w:val="28"/>
        </w:rPr>
        <w:t xml:space="preserve"> «Еще не бабушка» состоит из следующих модулей:</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users</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rec_app</w:t>
      </w:r>
      <w:r>
        <w:rPr>
          <w:rFonts w:ascii="Times New Roman" w:hAnsi="Times New Roman" w:cs="Times New Roman"/>
          <w:sz w:val="28"/>
          <w:szCs w:val="28"/>
        </w:rPr>
        <w:t>;</w:t>
      </w:r>
    </w:p>
    <w:p w:rsidR="004433B3" w:rsidRPr="007E60F1"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sidRPr="007E60F1">
        <w:rPr>
          <w:rFonts w:ascii="Times New Roman" w:hAnsi="Times New Roman" w:cs="Times New Roman"/>
          <w:sz w:val="28"/>
          <w:szCs w:val="28"/>
          <w:lang w:val="en-US"/>
        </w:rPr>
        <w:t>services</w:t>
      </w:r>
      <w:r w:rsidRPr="007E60F1">
        <w:rPr>
          <w:rFonts w:ascii="Times New Roman" w:hAnsi="Times New Roman" w:cs="Times New Roman"/>
          <w:sz w:val="28"/>
          <w:szCs w:val="28"/>
        </w:rPr>
        <w:t>.</w:t>
      </w:r>
    </w:p>
    <w:p w:rsidR="000445FF" w:rsidRDefault="002F0536" w:rsidP="00F9664F">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0445FF" w:rsidRDefault="002F053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4433B3" w:rsidRDefault="00B11CB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78FCEA20" wp14:editId="19AED194">
            <wp:simplePos x="0" y="0"/>
            <wp:positionH relativeFrom="column">
              <wp:posOffset>27305</wp:posOffset>
            </wp:positionH>
            <wp:positionV relativeFrom="paragraph">
              <wp:posOffset>1924050</wp:posOffset>
            </wp:positionV>
            <wp:extent cx="4775200" cy="4286250"/>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select.png"/>
                    <pic:cNvPicPr/>
                  </pic:nvPicPr>
                  <pic:blipFill>
                    <a:blip r:embed="rId47">
                      <a:extLst>
                        <a:ext uri="{28A0092B-C50C-407E-A947-70E740481C1C}">
                          <a14:useLocalDpi xmlns:a14="http://schemas.microsoft.com/office/drawing/2010/main" val="0"/>
                        </a:ext>
                      </a:extLst>
                    </a:blip>
                    <a:stretch>
                      <a:fillRect/>
                    </a:stretch>
                  </pic:blipFill>
                  <pic:spPr>
                    <a:xfrm>
                      <a:off x="0" y="0"/>
                      <a:ext cx="4775200" cy="4286250"/>
                    </a:xfrm>
                    <a:prstGeom prst="rect">
                      <a:avLst/>
                    </a:prstGeom>
                  </pic:spPr>
                </pic:pic>
              </a:graphicData>
            </a:graphic>
            <wp14:sizeRelH relativeFrom="page">
              <wp14:pctWidth>0</wp14:pctWidth>
            </wp14:sizeRelH>
            <wp14:sizeRelV relativeFrom="page">
              <wp14:pctHeight>0</wp14:pctHeight>
            </wp14:sizeRelV>
          </wp:anchor>
        </w:drawing>
      </w:r>
      <w:r w:rsidR="004433B3">
        <w:rPr>
          <w:rFonts w:ascii="Times New Roman" w:hAnsi="Times New Roman" w:cs="Times New Roman"/>
          <w:sz w:val="28"/>
          <w:szCs w:val="28"/>
        </w:rPr>
        <w:t xml:space="preserve">Регистрация </w:t>
      </w:r>
      <w:r w:rsidR="004433B3" w:rsidRPr="00F95A76">
        <w:rPr>
          <w:rFonts w:ascii="Times New Roman" w:hAnsi="Times New Roman" w:cs="Times New Roman"/>
          <w:sz w:val="28"/>
          <w:szCs w:val="28"/>
        </w:rPr>
        <w:t>пользователей р</w:t>
      </w:r>
      <w:r w:rsidR="002F0536" w:rsidRPr="00F95A76">
        <w:rPr>
          <w:rFonts w:ascii="Times New Roman" w:hAnsi="Times New Roman" w:cs="Times New Roman"/>
          <w:sz w:val="28"/>
          <w:szCs w:val="28"/>
        </w:rPr>
        <w:t>еализован</w:t>
      </w:r>
      <w:r w:rsidR="004433B3" w:rsidRPr="00F95A76">
        <w:rPr>
          <w:rFonts w:ascii="Times New Roman" w:hAnsi="Times New Roman" w:cs="Times New Roman"/>
          <w:sz w:val="28"/>
          <w:szCs w:val="28"/>
        </w:rPr>
        <w:t>а</w:t>
      </w:r>
      <w:r w:rsidR="002F0536" w:rsidRPr="00F95A76">
        <w:rPr>
          <w:rFonts w:ascii="Times New Roman" w:hAnsi="Times New Roman" w:cs="Times New Roman"/>
          <w:sz w:val="28"/>
          <w:szCs w:val="28"/>
        </w:rPr>
        <w:t xml:space="preserve"> с помощью </w:t>
      </w:r>
      <w:r w:rsidR="004433B3" w:rsidRPr="00F95A76">
        <w:rPr>
          <w:rFonts w:ascii="Times New Roman" w:hAnsi="Times New Roman" w:cs="Times New Roman"/>
          <w:sz w:val="28"/>
          <w:szCs w:val="28"/>
          <w:lang w:val="en-US"/>
        </w:rPr>
        <w:t>F</w:t>
      </w:r>
      <w:r w:rsidR="002F0536" w:rsidRPr="00F95A76">
        <w:rPr>
          <w:rFonts w:ascii="Times New Roman" w:hAnsi="Times New Roman" w:cs="Times New Roman"/>
          <w:sz w:val="28"/>
          <w:szCs w:val="28"/>
        </w:rPr>
        <w:t xml:space="preserve">BV </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function</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based</w:t>
      </w:r>
      <w:r w:rsidR="004433B3" w:rsidRPr="00F95A76">
        <w:rPr>
          <w:rFonts w:ascii="Times New Roman" w:hAnsi="Times New Roman" w:cs="Times New Roman"/>
          <w:sz w:val="28"/>
          <w:szCs w:val="28"/>
        </w:rPr>
        <w:t xml:space="preserve"> </w:t>
      </w:r>
      <w:r w:rsidR="004433B3" w:rsidRPr="00F95A76">
        <w:rPr>
          <w:rFonts w:ascii="Times New Roman" w:hAnsi="Times New Roman" w:cs="Times New Roman"/>
          <w:sz w:val="28"/>
          <w:szCs w:val="28"/>
          <w:lang w:val="en-US"/>
        </w:rPr>
        <w:t>view</w:t>
      </w:r>
      <w:r w:rsidR="004433B3" w:rsidRPr="00F95A76">
        <w:rPr>
          <w:rFonts w:ascii="Times New Roman" w:hAnsi="Times New Roman" w:cs="Times New Roman"/>
          <w:sz w:val="28"/>
          <w:szCs w:val="28"/>
        </w:rPr>
        <w:t>)</w:t>
      </w:r>
      <w:r w:rsidR="002F0536" w:rsidRPr="00F95A76">
        <w:rPr>
          <w:rFonts w:ascii="Times New Roman" w:hAnsi="Times New Roman" w:cs="Times New Roman"/>
          <w:sz w:val="28"/>
          <w:szCs w:val="28"/>
        </w:rPr>
        <w:t>.</w:t>
      </w:r>
      <w:r w:rsidR="004433B3" w:rsidRPr="00F95A76">
        <w:rPr>
          <w:rFonts w:ascii="Times New Roman" w:hAnsi="Times New Roman" w:cs="Times New Roman"/>
          <w:sz w:val="28"/>
          <w:szCs w:val="28"/>
        </w:rPr>
        <w:t xml:space="preserve"> При регистрации испол</w:t>
      </w:r>
      <w:r w:rsidR="004433B3">
        <w:rPr>
          <w:rFonts w:ascii="Times New Roman" w:hAnsi="Times New Roman" w:cs="Times New Roman"/>
          <w:sz w:val="28"/>
          <w:szCs w:val="28"/>
        </w:rPr>
        <w:t xml:space="preserve">ьзуется две формы: пользовательская и адресная. </w:t>
      </w:r>
      <w:r w:rsidR="00F95A76">
        <w:rPr>
          <w:rFonts w:ascii="Times New Roman" w:hAnsi="Times New Roman" w:cs="Times New Roman"/>
          <w:sz w:val="28"/>
          <w:szCs w:val="28"/>
        </w:rPr>
        <w:t xml:space="preserve">Адресная включает в себя район и округ для идентификации адреса, так как в Москве много улиц с одинаковым названием. </w:t>
      </w:r>
      <w:r w:rsidR="00F9664F">
        <w:rPr>
          <w:rFonts w:ascii="Times New Roman" w:hAnsi="Times New Roman" w:cs="Times New Roman"/>
          <w:sz w:val="28"/>
          <w:szCs w:val="28"/>
        </w:rPr>
        <w:t xml:space="preserve">В БД адрес записывается по аналогии с ИД в формате «город Москва, улица </w:t>
      </w:r>
      <w:r w:rsidR="00F9664F" w:rsidRPr="00F9664F">
        <w:rPr>
          <w:rFonts w:ascii="Times New Roman" w:hAnsi="Times New Roman" w:cs="Times New Roman"/>
          <w:sz w:val="28"/>
          <w:szCs w:val="28"/>
        </w:rPr>
        <w:t>&lt;</w:t>
      </w:r>
      <w:r w:rsidR="00F9664F">
        <w:rPr>
          <w:rFonts w:ascii="Times New Roman" w:hAnsi="Times New Roman" w:cs="Times New Roman"/>
          <w:sz w:val="28"/>
          <w:szCs w:val="28"/>
        </w:rPr>
        <w:t>название улицы</w:t>
      </w:r>
      <w:r w:rsidR="00F9664F" w:rsidRPr="00F9664F">
        <w:rPr>
          <w:rFonts w:ascii="Times New Roman" w:hAnsi="Times New Roman" w:cs="Times New Roman"/>
          <w:sz w:val="28"/>
          <w:szCs w:val="28"/>
        </w:rPr>
        <w:t>&gt;</w:t>
      </w:r>
      <w:r w:rsidR="00F9664F">
        <w:rPr>
          <w:rFonts w:ascii="Times New Roman" w:hAnsi="Times New Roman" w:cs="Times New Roman"/>
          <w:sz w:val="28"/>
          <w:szCs w:val="28"/>
        </w:rPr>
        <w:t xml:space="preserve">. </w:t>
      </w:r>
      <w:r w:rsidR="00F95A76">
        <w:rPr>
          <w:rFonts w:ascii="Times New Roman" w:hAnsi="Times New Roman" w:cs="Times New Roman"/>
          <w:sz w:val="28"/>
          <w:szCs w:val="28"/>
        </w:rPr>
        <w:t xml:space="preserve">Выпадающие связные списки реализованы на </w:t>
      </w:r>
      <w:r w:rsidR="00F95A76">
        <w:rPr>
          <w:rFonts w:ascii="Times New Roman" w:hAnsi="Times New Roman" w:cs="Times New Roman"/>
          <w:sz w:val="28"/>
          <w:szCs w:val="28"/>
          <w:lang w:val="en-US"/>
        </w:rPr>
        <w:t>django</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smart</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select</w:t>
      </w:r>
      <w:r w:rsidR="00F95A76" w:rsidRPr="00F9664F">
        <w:rPr>
          <w:rFonts w:ascii="Times New Roman" w:hAnsi="Times New Roman" w:cs="Times New Roman"/>
          <w:sz w:val="28"/>
          <w:szCs w:val="28"/>
        </w:rPr>
        <w:t>.</w:t>
      </w:r>
    </w:p>
    <w:p w:rsidR="00F9664F" w:rsidRPr="00F9664F" w:rsidRDefault="00EA5569"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0E7320C1" wp14:editId="71BC3818">
            <wp:simplePos x="0" y="0"/>
            <wp:positionH relativeFrom="column">
              <wp:posOffset>27305</wp:posOffset>
            </wp:positionH>
            <wp:positionV relativeFrom="paragraph">
              <wp:posOffset>2917190</wp:posOffset>
            </wp:positionV>
            <wp:extent cx="3749040" cy="1519555"/>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n_birth.png"/>
                    <pic:cNvPicPr/>
                  </pic:nvPicPr>
                  <pic:blipFill>
                    <a:blip r:embed="rId48">
                      <a:extLst>
                        <a:ext uri="{28A0092B-C50C-407E-A947-70E740481C1C}">
                          <a14:useLocalDpi xmlns:a14="http://schemas.microsoft.com/office/drawing/2010/main" val="0"/>
                        </a:ext>
                      </a:extLst>
                    </a:blip>
                    <a:stretch>
                      <a:fillRect/>
                    </a:stretch>
                  </pic:blipFill>
                  <pic:spPr>
                    <a:xfrm>
                      <a:off x="0" y="0"/>
                      <a:ext cx="3749040" cy="1519555"/>
                    </a:xfrm>
                    <a:prstGeom prst="rect">
                      <a:avLst/>
                    </a:prstGeom>
                  </pic:spPr>
                </pic:pic>
              </a:graphicData>
            </a:graphic>
            <wp14:sizeRelH relativeFrom="page">
              <wp14:pctWidth>0</wp14:pctWidth>
            </wp14:sizeRelH>
            <wp14:sizeRelV relativeFrom="page">
              <wp14:pctHeight>0</wp14:pctHeight>
            </wp14:sizeRelV>
          </wp:anchor>
        </w:drawing>
      </w:r>
      <w:r w:rsidR="00F9664F">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sidR="00F9664F">
        <w:rPr>
          <w:rFonts w:ascii="Times New Roman" w:hAnsi="Times New Roman" w:cs="Times New Roman"/>
          <w:sz w:val="28"/>
          <w:szCs w:val="28"/>
          <w:lang w:val="en-US"/>
        </w:rPr>
        <w:t>Django</w:t>
      </w:r>
      <w:r w:rsidR="00F9664F" w:rsidRPr="00F95A76">
        <w:rPr>
          <w:rFonts w:ascii="Times New Roman" w:hAnsi="Times New Roman" w:cs="Times New Roman"/>
          <w:sz w:val="28"/>
          <w:szCs w:val="28"/>
        </w:rPr>
        <w:t xml:space="preserve">, </w:t>
      </w:r>
      <w:r w:rsidR="00F9664F">
        <w:rPr>
          <w:rFonts w:ascii="Times New Roman" w:hAnsi="Times New Roman" w:cs="Times New Roman"/>
          <w:sz w:val="28"/>
          <w:szCs w:val="28"/>
        </w:rPr>
        <w:t xml:space="preserve">часть через переопределение методов </w:t>
      </w:r>
      <w:r w:rsidR="00F9664F">
        <w:rPr>
          <w:rFonts w:ascii="Times New Roman" w:hAnsi="Times New Roman" w:cs="Times New Roman"/>
          <w:sz w:val="28"/>
          <w:szCs w:val="28"/>
          <w:lang w:val="en-US"/>
        </w:rPr>
        <w:t>clean</w:t>
      </w:r>
      <w:r w:rsidR="00F9664F" w:rsidRPr="00F95A76">
        <w:rPr>
          <w:rFonts w:ascii="Times New Roman" w:hAnsi="Times New Roman" w:cs="Times New Roman"/>
          <w:sz w:val="28"/>
          <w:szCs w:val="28"/>
        </w:rPr>
        <w:t xml:space="preserve"> </w:t>
      </w:r>
      <w:r w:rsidR="00F9664F">
        <w:rPr>
          <w:rFonts w:ascii="Times New Roman" w:hAnsi="Times New Roman" w:cs="Times New Roman"/>
          <w:sz w:val="28"/>
          <w:szCs w:val="28"/>
        </w:rPr>
        <w:t>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rsidR="00F9664F" w:rsidRDefault="00F9664F">
      <w:pPr>
        <w:spacing w:before="200" w:after="283" w:line="360" w:lineRule="auto"/>
        <w:contextualSpacing/>
        <w:jc w:val="both"/>
        <w:rPr>
          <w:rFonts w:ascii="Times New Roman" w:hAnsi="Times New Roman" w:cs="Times New Roman"/>
          <w:sz w:val="28"/>
          <w:szCs w:val="28"/>
        </w:rPr>
      </w:pPr>
    </w:p>
    <w:p w:rsidR="000445FF" w:rsidRDefault="008D34A0" w:rsidP="00F9664F">
      <w:pPr>
        <w:spacing w:before="200" w:after="283" w:line="360" w:lineRule="auto"/>
        <w:ind w:firstLine="360"/>
        <w:contextualSpacing/>
        <w:jc w:val="both"/>
      </w:pPr>
      <w:r>
        <w:rPr>
          <w:rFonts w:ascii="Times New Roman" w:hAnsi="Times New Roman" w:cs="Times New Roman"/>
          <w:b/>
          <w:noProof/>
          <w:sz w:val="28"/>
          <w:szCs w:val="28"/>
          <w:lang w:eastAsia="ru-RU"/>
        </w:rPr>
        <w:drawing>
          <wp:anchor distT="0" distB="0" distL="0" distR="0" simplePos="0" relativeHeight="251670528" behindDoc="0" locked="0" layoutInCell="0" allowOverlap="1" wp14:anchorId="571D9663" wp14:editId="251F44E2">
            <wp:simplePos x="0" y="0"/>
            <wp:positionH relativeFrom="column">
              <wp:posOffset>-3175</wp:posOffset>
            </wp:positionH>
            <wp:positionV relativeFrom="paragraph">
              <wp:posOffset>2552700</wp:posOffset>
            </wp:positionV>
            <wp:extent cx="3728720" cy="1604010"/>
            <wp:effectExtent l="0" t="0" r="0" b="0"/>
            <wp:wrapTopAndBottom/>
            <wp:docPr id="57"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49"/>
                    <a:stretch>
                      <a:fillRect/>
                    </a:stretch>
                  </pic:blipFill>
                  <pic:spPr bwMode="auto">
                    <a:xfrm>
                      <a:off x="0" y="0"/>
                      <a:ext cx="3728720" cy="1604010"/>
                    </a:xfrm>
                    <a:prstGeom prst="rect">
                      <a:avLst/>
                    </a:prstGeom>
                  </pic:spPr>
                </pic:pic>
              </a:graphicData>
            </a:graphic>
            <wp14:sizeRelH relativeFrom="margin">
              <wp14:pctWidth>0</wp14:pctWidth>
            </wp14:sizeRelH>
            <wp14:sizeRelV relativeFrom="margin">
              <wp14:pctHeight>0</wp14:pctHeight>
            </wp14:sizeRelV>
          </wp:anchor>
        </w:drawing>
      </w:r>
      <w:r w:rsidR="00601EFE">
        <w:rPr>
          <w:rFonts w:ascii="Times New Roman" w:hAnsi="Times New Roman" w:cs="Times New Roman"/>
          <w:sz w:val="28"/>
          <w:szCs w:val="28"/>
        </w:rPr>
        <w:t>Авторизация р</w:t>
      </w:r>
      <w:r w:rsidR="002F0536">
        <w:rPr>
          <w:rFonts w:ascii="Times New Roman" w:hAnsi="Times New Roman" w:cs="Times New Roman"/>
          <w:sz w:val="28"/>
          <w:szCs w:val="28"/>
        </w:rPr>
        <w:t>еализован</w:t>
      </w:r>
      <w:r w:rsidR="00601EFE">
        <w:rPr>
          <w:rFonts w:ascii="Times New Roman" w:hAnsi="Times New Roman" w:cs="Times New Roman"/>
          <w:sz w:val="28"/>
          <w:szCs w:val="28"/>
        </w:rPr>
        <w:t>а</w:t>
      </w:r>
      <w:r w:rsidR="002F0536">
        <w:rPr>
          <w:rFonts w:ascii="Times New Roman" w:hAnsi="Times New Roman" w:cs="Times New Roman"/>
          <w:sz w:val="28"/>
          <w:szCs w:val="28"/>
        </w:rPr>
        <w:t xml:space="preserve">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0445FF" w:rsidRDefault="008D34A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anchor distT="0" distB="0" distL="114300" distR="114300" simplePos="0" relativeHeight="251671552" behindDoc="0" locked="0" layoutInCell="1" allowOverlap="1" wp14:anchorId="7FB7C08A" wp14:editId="47625BAE">
            <wp:simplePos x="0" y="0"/>
            <wp:positionH relativeFrom="column">
              <wp:posOffset>27305</wp:posOffset>
            </wp:positionH>
            <wp:positionV relativeFrom="paragraph">
              <wp:posOffset>52070</wp:posOffset>
            </wp:positionV>
            <wp:extent cx="4478020" cy="303784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BV.png"/>
                    <pic:cNvPicPr/>
                  </pic:nvPicPr>
                  <pic:blipFill>
                    <a:blip r:embed="rId50">
                      <a:extLst>
                        <a:ext uri="{28A0092B-C50C-407E-A947-70E740481C1C}">
                          <a14:useLocalDpi xmlns:a14="http://schemas.microsoft.com/office/drawing/2010/main" val="0"/>
                        </a:ext>
                      </a:extLst>
                    </a:blip>
                    <a:stretch>
                      <a:fillRect/>
                    </a:stretch>
                  </pic:blipFill>
                  <pic:spPr>
                    <a:xfrm>
                      <a:off x="0" y="0"/>
                      <a:ext cx="4478020" cy="3037840"/>
                    </a:xfrm>
                    <a:prstGeom prst="rect">
                      <a:avLst/>
                    </a:prstGeom>
                  </pic:spPr>
                </pic:pic>
              </a:graphicData>
            </a:graphic>
            <wp14:sizeRelH relativeFrom="page">
              <wp14:pctWidth>0</wp14:pctWidth>
            </wp14:sizeRelH>
            <wp14:sizeRelV relativeFrom="page">
              <wp14:pctHeight>0</wp14:pctHeight>
            </wp14:sizeRelV>
          </wp:anchor>
        </w:drawing>
      </w:r>
    </w:p>
    <w:p w:rsidR="000445FF" w:rsidRDefault="009A4952" w:rsidP="00F9664F">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114300" distR="114300" simplePos="0" relativeHeight="251664384" behindDoc="0" locked="0" layoutInCell="1" allowOverlap="1" wp14:anchorId="28C28C30" wp14:editId="4A88D751">
            <wp:simplePos x="0" y="0"/>
            <wp:positionH relativeFrom="column">
              <wp:posOffset>85090</wp:posOffset>
            </wp:positionH>
            <wp:positionV relativeFrom="paragraph">
              <wp:posOffset>1626870</wp:posOffset>
            </wp:positionV>
            <wp:extent cx="3886200" cy="1497330"/>
            <wp:effectExtent l="0" t="0" r="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users.png"/>
                    <pic:cNvPicPr/>
                  </pic:nvPicPr>
                  <pic:blipFill>
                    <a:blip r:embed="rId51">
                      <a:extLst>
                        <a:ext uri="{28A0092B-C50C-407E-A947-70E740481C1C}">
                          <a14:useLocalDpi xmlns:a14="http://schemas.microsoft.com/office/drawing/2010/main" val="0"/>
                        </a:ext>
                      </a:extLst>
                    </a:blip>
                    <a:stretch>
                      <a:fillRect/>
                    </a:stretch>
                  </pic:blipFill>
                  <pic:spPr>
                    <a:xfrm>
                      <a:off x="0" y="0"/>
                      <a:ext cx="3886200" cy="1497330"/>
                    </a:xfrm>
                    <a:prstGeom prst="rect">
                      <a:avLst/>
                    </a:prstGeom>
                  </pic:spPr>
                </pic:pic>
              </a:graphicData>
            </a:graphic>
            <wp14:sizeRelH relativeFrom="page">
              <wp14:pctWidth>0</wp14:pctWidth>
            </wp14:sizeRelH>
            <wp14:sizeRelV relativeFrom="page">
              <wp14:pctHeight>0</wp14:pctHeight>
            </wp14:sizeRelV>
          </wp:anchor>
        </w:drawing>
      </w:r>
      <w:r w:rsidR="00601EFE" w:rsidRPr="00601EFE">
        <w:rPr>
          <w:rFonts w:ascii="Times New Roman" w:hAnsi="Times New Roman" w:cs="Times New Roman"/>
          <w:sz w:val="28"/>
          <w:szCs w:val="28"/>
        </w:rPr>
        <w:t>Выход из системы</w:t>
      </w:r>
      <w:r w:rsidR="002F0536" w:rsidRPr="00601EFE">
        <w:rPr>
          <w:rFonts w:ascii="Times New Roman" w:hAnsi="Times New Roman" w:cs="Times New Roman"/>
          <w:sz w:val="28"/>
          <w:szCs w:val="28"/>
        </w:rPr>
        <w:t xml:space="preserve"> </w:t>
      </w:r>
      <w:r w:rsidR="00601EFE">
        <w:rPr>
          <w:rFonts w:ascii="Times New Roman" w:hAnsi="Times New Roman" w:cs="Times New Roman"/>
          <w:sz w:val="28"/>
          <w:szCs w:val="28"/>
        </w:rPr>
        <w:t>осуществляется при нажатии пользователем кнопки «Выйти»</w:t>
      </w:r>
      <w:r w:rsidR="00F9664F">
        <w:rPr>
          <w:rFonts w:ascii="Times New Roman" w:hAnsi="Times New Roman" w:cs="Times New Roman"/>
          <w:sz w:val="28"/>
          <w:szCs w:val="28"/>
        </w:rPr>
        <w:t xml:space="preserve"> и</w:t>
      </w:r>
      <w:r w:rsidR="00601EFE">
        <w:rPr>
          <w:rFonts w:ascii="Times New Roman" w:hAnsi="Times New Roman" w:cs="Times New Roman"/>
          <w:sz w:val="28"/>
          <w:szCs w:val="28"/>
        </w:rPr>
        <w:t xml:space="preserve"> </w:t>
      </w:r>
      <w:r w:rsidR="002F0536">
        <w:rPr>
          <w:rFonts w:ascii="Times New Roman" w:hAnsi="Times New Roman" w:cs="Times New Roman"/>
          <w:sz w:val="28"/>
          <w:szCs w:val="28"/>
        </w:rPr>
        <w:t xml:space="preserve">реализован с помощью встроенного в Django метода logout. </w:t>
      </w:r>
      <w:r w:rsidR="00DE0A44">
        <w:rPr>
          <w:rFonts w:ascii="Times New Roman" w:hAnsi="Times New Roman" w:cs="Times New Roman"/>
          <w:sz w:val="28"/>
          <w:szCs w:val="28"/>
        </w:rPr>
        <w:t xml:space="preserve">Пользователь будет </w:t>
      </w:r>
      <w:r w:rsidR="002F0536">
        <w:rPr>
          <w:rFonts w:ascii="Times New Roman" w:hAnsi="Times New Roman" w:cs="Times New Roman"/>
          <w:sz w:val="28"/>
          <w:szCs w:val="28"/>
        </w:rPr>
        <w:t>перенаправлен на главную страницу приложения</w:t>
      </w:r>
      <w:r w:rsidR="00DE0A44">
        <w:rPr>
          <w:rFonts w:ascii="Times New Roman" w:hAnsi="Times New Roman" w:cs="Times New Roman"/>
          <w:sz w:val="28"/>
          <w:szCs w:val="28"/>
        </w:rPr>
        <w:t xml:space="preserve"> (настройка в файле </w:t>
      </w:r>
      <w:r w:rsidR="00DE0A44">
        <w:rPr>
          <w:rFonts w:ascii="Times New Roman" w:hAnsi="Times New Roman" w:cs="Times New Roman"/>
          <w:sz w:val="28"/>
          <w:szCs w:val="28"/>
          <w:lang w:val="en-US"/>
        </w:rPr>
        <w:t>settings</w:t>
      </w:r>
      <w:r w:rsidR="00DE0A44" w:rsidRPr="00DE0A44">
        <w:rPr>
          <w:rFonts w:ascii="Times New Roman" w:hAnsi="Times New Roman" w:cs="Times New Roman"/>
          <w:sz w:val="28"/>
          <w:szCs w:val="28"/>
        </w:rPr>
        <w:t>.</w:t>
      </w:r>
      <w:r w:rsidR="00DE0A44">
        <w:rPr>
          <w:rFonts w:ascii="Times New Roman" w:hAnsi="Times New Roman" w:cs="Times New Roman"/>
          <w:sz w:val="28"/>
          <w:szCs w:val="28"/>
          <w:lang w:val="en-US"/>
        </w:rPr>
        <w:t>py</w:t>
      </w:r>
      <w:r w:rsidR="00DE0A44" w:rsidRPr="00DE0A44">
        <w:rPr>
          <w:rFonts w:ascii="Times New Roman" w:hAnsi="Times New Roman" w:cs="Times New Roman"/>
          <w:sz w:val="28"/>
          <w:szCs w:val="28"/>
        </w:rPr>
        <w:t xml:space="preserve"> </w:t>
      </w:r>
      <w:r w:rsidR="00DE0A44">
        <w:rPr>
          <w:rFonts w:ascii="Times New Roman" w:hAnsi="Times New Roman" w:cs="Times New Roman"/>
          <w:sz w:val="28"/>
          <w:szCs w:val="28"/>
          <w:lang w:val="en-US"/>
        </w:rPr>
        <w:t>LOGOUT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REDIRECT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URL</w:t>
      </w:r>
      <w:r w:rsidR="00DE0A44" w:rsidRPr="00DE0A44">
        <w:rPr>
          <w:rFonts w:ascii="Times New Roman" w:hAnsi="Times New Roman" w:cs="Times New Roman"/>
          <w:sz w:val="28"/>
          <w:szCs w:val="28"/>
        </w:rPr>
        <w:t>)</w:t>
      </w:r>
      <w:r w:rsidR="002F0536">
        <w:rPr>
          <w:rFonts w:ascii="Times New Roman" w:hAnsi="Times New Roman" w:cs="Times New Roman"/>
          <w:sz w:val="28"/>
          <w:szCs w:val="28"/>
        </w:rPr>
        <w:t>.</w:t>
      </w:r>
    </w:p>
    <w:p w:rsidR="00F9664F" w:rsidRDefault="00F9664F"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Маршрутизация в модуле построена следующим образом:</w:t>
      </w:r>
    </w:p>
    <w:p w:rsidR="00F9664F" w:rsidRDefault="00F9664F">
      <w:pPr>
        <w:spacing w:before="200" w:after="283" w:line="360" w:lineRule="auto"/>
        <w:contextualSpacing/>
        <w:jc w:val="both"/>
      </w:pPr>
    </w:p>
    <w:p w:rsidR="00567F52" w:rsidRDefault="00567F52" w:rsidP="00567F5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0445FF" w:rsidRDefault="00567F52" w:rsidP="00EA070C">
      <w:pPr>
        <w:spacing w:before="200" w:after="240" w:line="360" w:lineRule="auto"/>
        <w:ind w:firstLine="360"/>
        <w:jc w:val="both"/>
      </w:pPr>
      <w:r>
        <w:rPr>
          <w:rFonts w:ascii="Times New Roman" w:hAnsi="Times New Roman" w:cs="Times New Roman"/>
          <w:sz w:val="28"/>
          <w:szCs w:val="28"/>
        </w:rPr>
        <w:t>В данном модуле</w:t>
      </w:r>
      <w:r w:rsidR="002F0536">
        <w:rPr>
          <w:rFonts w:ascii="Times New Roman" w:hAnsi="Times New Roman" w:cs="Times New Roman"/>
          <w:sz w:val="28"/>
          <w:szCs w:val="28"/>
        </w:rPr>
        <w:t xml:space="preserve"> организован просмотр всех возможных типов и уровней занятий с возможностью </w:t>
      </w:r>
      <w:r>
        <w:rPr>
          <w:rFonts w:ascii="Times New Roman" w:hAnsi="Times New Roman" w:cs="Times New Roman"/>
          <w:sz w:val="28"/>
          <w:szCs w:val="28"/>
        </w:rPr>
        <w:t>их фильтрации и записи в группы</w:t>
      </w:r>
      <w:r w:rsidR="002F0536">
        <w:rPr>
          <w:rFonts w:ascii="Times New Roman" w:hAnsi="Times New Roman" w:cs="Times New Roman"/>
          <w:sz w:val="28"/>
          <w:szCs w:val="28"/>
        </w:rPr>
        <w:t>.</w:t>
      </w:r>
    </w:p>
    <w:p w:rsidR="001C3713" w:rsidRPr="001C3713" w:rsidRDefault="001C3713" w:rsidP="001C371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sidRPr="001C3713">
        <w:rPr>
          <w:rFonts w:ascii="Times New Roman" w:hAnsi="Times New Roman" w:cs="Times New Roman"/>
          <w:sz w:val="28"/>
          <w:szCs w:val="28"/>
        </w:rPr>
        <w:t>_</w:t>
      </w:r>
      <w:r>
        <w:rPr>
          <w:rFonts w:ascii="Times New Roman" w:hAnsi="Times New Roman" w:cs="Times New Roman"/>
          <w:sz w:val="28"/>
          <w:szCs w:val="28"/>
          <w:lang w:val="en-US"/>
        </w:rPr>
        <w:t>type</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_1</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_2</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-3</w:t>
      </w:r>
      <w:r w:rsidR="009445E0">
        <w:rPr>
          <w:rFonts w:ascii="Times New Roman" w:hAnsi="Times New Roman" w:cs="Times New Roman"/>
          <w:sz w:val="28"/>
          <w:szCs w:val="28"/>
        </w:rPr>
        <w:t xml:space="preserve">. </w:t>
      </w:r>
      <w:r w:rsidR="009445E0">
        <w:rPr>
          <w:rFonts w:ascii="Times New Roman" w:hAnsi="Times New Roman" w:cs="Times New Roman"/>
          <w:color w:val="000000"/>
          <w:sz w:val="28"/>
          <w:szCs w:val="28"/>
        </w:rPr>
        <w:t>Уровни каталога сделаны в одинаковом</w:t>
      </w:r>
      <w:r w:rsidR="009445E0">
        <w:rPr>
          <w:rFonts w:ascii="Times New Roman" w:hAnsi="Times New Roman" w:cs="Times New Roman"/>
          <w:color w:val="000000"/>
          <w:sz w:val="28"/>
          <w:szCs w:val="28"/>
        </w:rPr>
        <w:t xml:space="preserve"> стиле</w:t>
      </w:r>
      <w:r w:rsidR="009445E0">
        <w:rPr>
          <w:rFonts w:ascii="Times New Roman" w:hAnsi="Times New Roman" w:cs="Times New Roman"/>
          <w:color w:val="000000"/>
          <w:sz w:val="28"/>
          <w:szCs w:val="28"/>
        </w:rPr>
        <w:t xml:space="preserve"> CBV ListView, наиболее подходящим для отображения списка</w:t>
      </w:r>
      <w:r w:rsidR="009445E0">
        <w:rPr>
          <w:rFonts w:ascii="Times New Roman" w:hAnsi="Times New Roman" w:cs="Times New Roman"/>
          <w:color w:val="000000"/>
          <w:sz w:val="28"/>
          <w:szCs w:val="28"/>
        </w:rPr>
        <w:t>.</w:t>
      </w:r>
    </w:p>
    <w:p w:rsidR="00A6115D" w:rsidRPr="00A6115D" w:rsidRDefault="003D38F0" w:rsidP="00CC5D92">
      <w:pPr>
        <w:pStyle w:val="afe"/>
        <w:spacing w:before="200" w:after="240" w:line="360" w:lineRule="auto"/>
        <w:ind w:left="0" w:firstLine="708"/>
        <w:jc w:val="both"/>
        <w:rPr>
          <w:rFonts w:ascii="Times New Roman" w:hAnsi="Times New Roman" w:cs="Times New Roman"/>
          <w:sz w:val="10"/>
          <w:szCs w:val="10"/>
          <w:lang w:val="en-US"/>
        </w:rPr>
      </w:pPr>
      <w:r w:rsidRPr="00A6115D">
        <w:rPr>
          <w:noProof/>
          <w:sz w:val="10"/>
          <w:szCs w:val="10"/>
          <w:lang w:eastAsia="ru-RU"/>
        </w:rPr>
        <w:lastRenderedPageBreak/>
        <w:drawing>
          <wp:anchor distT="0" distB="0" distL="0" distR="0" simplePos="0" relativeHeight="251667456" behindDoc="0" locked="0" layoutInCell="0" allowOverlap="1" wp14:anchorId="3C9BC063" wp14:editId="3E306CBB">
            <wp:simplePos x="0" y="0"/>
            <wp:positionH relativeFrom="column">
              <wp:posOffset>-13335</wp:posOffset>
            </wp:positionH>
            <wp:positionV relativeFrom="paragraph">
              <wp:posOffset>1270</wp:posOffset>
            </wp:positionV>
            <wp:extent cx="4561840" cy="2143125"/>
            <wp:effectExtent l="0" t="0" r="0" b="0"/>
            <wp:wrapTopAndBottom/>
            <wp:docPr id="34"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pic:cNvPicPr>
                      <a:picLocks noChangeAspect="1" noChangeArrowheads="1"/>
                    </pic:cNvPicPr>
                  </pic:nvPicPr>
                  <pic:blipFill>
                    <a:blip r:embed="rId52"/>
                    <a:stretch>
                      <a:fillRect/>
                    </a:stretch>
                  </pic:blipFill>
                  <pic:spPr bwMode="auto">
                    <a:xfrm>
                      <a:off x="0" y="0"/>
                      <a:ext cx="4561840" cy="2143125"/>
                    </a:xfrm>
                    <a:prstGeom prst="rect">
                      <a:avLst/>
                    </a:prstGeom>
                  </pic:spPr>
                </pic:pic>
              </a:graphicData>
            </a:graphic>
            <wp14:sizeRelH relativeFrom="margin">
              <wp14:pctWidth>0</wp14:pctWidth>
            </wp14:sizeRelH>
            <wp14:sizeRelV relativeFrom="margin">
              <wp14:pctHeight>0</wp14:pctHeight>
            </wp14:sizeRelV>
          </wp:anchor>
        </w:drawing>
      </w:r>
      <w:r w:rsidR="00A6115D" w:rsidRPr="00A6115D">
        <w:rPr>
          <w:noProof/>
          <w:sz w:val="10"/>
          <w:szCs w:val="10"/>
          <w:lang w:eastAsia="ru-RU"/>
        </w:rPr>
        <w:drawing>
          <wp:anchor distT="0" distB="0" distL="0" distR="0" simplePos="0" relativeHeight="41" behindDoc="0" locked="0" layoutInCell="0" allowOverlap="1" wp14:anchorId="24471B92" wp14:editId="56F97F76">
            <wp:simplePos x="0" y="0"/>
            <wp:positionH relativeFrom="column">
              <wp:posOffset>-13335</wp:posOffset>
            </wp:positionH>
            <wp:positionV relativeFrom="paragraph">
              <wp:posOffset>3752850</wp:posOffset>
            </wp:positionV>
            <wp:extent cx="4742815" cy="1604645"/>
            <wp:effectExtent l="0" t="0" r="0" b="0"/>
            <wp:wrapTopAndBottom/>
            <wp:docPr id="32"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pic:cNvPicPr>
                      <a:picLocks noChangeAspect="1" noChangeArrowheads="1"/>
                    </pic:cNvPicPr>
                  </pic:nvPicPr>
                  <pic:blipFill>
                    <a:blip r:embed="rId53"/>
                    <a:stretch>
                      <a:fillRect/>
                    </a:stretch>
                  </pic:blipFill>
                  <pic:spPr bwMode="auto">
                    <a:xfrm>
                      <a:off x="0" y="0"/>
                      <a:ext cx="4742815" cy="1604645"/>
                    </a:xfrm>
                    <a:prstGeom prst="rect">
                      <a:avLst/>
                    </a:prstGeom>
                  </pic:spPr>
                </pic:pic>
              </a:graphicData>
            </a:graphic>
          </wp:anchor>
        </w:drawing>
      </w:r>
    </w:p>
    <w:p w:rsidR="000445FF" w:rsidRDefault="00A6115D" w:rsidP="00CC5D92">
      <w:pPr>
        <w:pStyle w:val="afe"/>
        <w:spacing w:before="200" w:after="240" w:line="360" w:lineRule="auto"/>
        <w:ind w:left="0" w:firstLine="708"/>
        <w:jc w:val="both"/>
      </w:pPr>
      <w:r>
        <w:rPr>
          <w:rFonts w:ascii="Times New Roman" w:hAnsi="Times New Roman" w:cs="Times New Roman"/>
          <w:sz w:val="28"/>
          <w:szCs w:val="28"/>
          <w:lang w:val="en-US"/>
        </w:rPr>
        <w:t>B</w:t>
      </w:r>
      <w:r w:rsidR="00CC5D92">
        <w:rPr>
          <w:rFonts w:ascii="Times New Roman" w:hAnsi="Times New Roman" w:cs="Times New Roman"/>
          <w:sz w:val="28"/>
          <w:szCs w:val="28"/>
        </w:rPr>
        <w:t xml:space="preserve"> каталог </w:t>
      </w:r>
      <w:r w:rsidR="00CC5D92">
        <w:rPr>
          <w:rFonts w:ascii="Times New Roman" w:hAnsi="Times New Roman" w:cs="Times New Roman"/>
          <w:sz w:val="28"/>
          <w:szCs w:val="28"/>
        </w:rPr>
        <w:t>п</w:t>
      </w:r>
      <w:r w:rsidR="002F0536">
        <w:rPr>
          <w:rFonts w:ascii="Times New Roman" w:hAnsi="Times New Roman" w:cs="Times New Roman"/>
          <w:sz w:val="28"/>
          <w:szCs w:val="28"/>
        </w:rPr>
        <w:t xml:space="preserve">ользователь попадает из меню навигации, содержимое каталога он может смотреть без </w:t>
      </w:r>
      <w:r w:rsidR="00CC5D92">
        <w:rPr>
          <w:rFonts w:ascii="Times New Roman" w:hAnsi="Times New Roman" w:cs="Times New Roman"/>
          <w:sz w:val="28"/>
          <w:szCs w:val="28"/>
        </w:rPr>
        <w:t>авторизации</w:t>
      </w:r>
      <w:r w:rsidR="002F0536">
        <w:rPr>
          <w:rFonts w:ascii="Times New Roman" w:hAnsi="Times New Roman" w:cs="Times New Roman"/>
          <w:sz w:val="28"/>
          <w:szCs w:val="28"/>
        </w:rPr>
        <w:t>. Он может воспользоваться системой поиска по каталогу, либо продвигаться по дереву каталога при помощи ссылок в templates.</w:t>
      </w:r>
    </w:p>
    <w:p w:rsidR="000445FF" w:rsidRPr="00490783" w:rsidRDefault="003D38F0" w:rsidP="003D38F0">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0EBD7B2F" wp14:editId="162B6862">
            <wp:simplePos x="0" y="0"/>
            <wp:positionH relativeFrom="column">
              <wp:posOffset>-13335</wp:posOffset>
            </wp:positionH>
            <wp:positionV relativeFrom="paragraph">
              <wp:posOffset>3407410</wp:posOffset>
            </wp:positionV>
            <wp:extent cx="3474720" cy="153416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_code.png"/>
                    <pic:cNvPicPr/>
                  </pic:nvPicPr>
                  <pic:blipFill>
                    <a:blip r:embed="rId54">
                      <a:extLst>
                        <a:ext uri="{28A0092B-C50C-407E-A947-70E740481C1C}">
                          <a14:useLocalDpi xmlns:a14="http://schemas.microsoft.com/office/drawing/2010/main" val="0"/>
                        </a:ext>
                      </a:extLst>
                    </a:blip>
                    <a:stretch>
                      <a:fillRect/>
                    </a:stretch>
                  </pic:blipFill>
                  <pic:spPr>
                    <a:xfrm>
                      <a:off x="0" y="0"/>
                      <a:ext cx="3474720" cy="1534160"/>
                    </a:xfrm>
                    <a:prstGeom prst="rect">
                      <a:avLst/>
                    </a:prstGeom>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r w:rsidR="00326D61">
        <w:rPr>
          <w:rFonts w:ascii="Times New Roman" w:hAnsi="Times New Roman" w:cs="Times New Roman"/>
          <w:sz w:val="28"/>
          <w:szCs w:val="28"/>
        </w:rPr>
        <w:t xml:space="preserve"> </w:t>
      </w:r>
      <w:r w:rsidR="00490783" w:rsidRPr="00326D61">
        <w:rPr>
          <w:rFonts w:ascii="Times New Roman" w:hAnsi="Times New Roman" w:cs="Times New Roman"/>
          <w:sz w:val="28"/>
          <w:szCs w:val="28"/>
        </w:rPr>
        <w:t>.</w:t>
      </w:r>
      <w:r w:rsidR="00490783" w:rsidRPr="00A6115D">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val="en-US" w:eastAsia="ru-RU"/>
        </w:rPr>
        <w:t>Slug</w:t>
      </w:r>
      <w:r w:rsidR="00490783" w:rsidRPr="00490783">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eastAsia="ru-RU"/>
        </w:rPr>
        <w:t xml:space="preserve">генерируется с помощью библиотеки </w:t>
      </w:r>
      <w:r w:rsidR="00490783">
        <w:rPr>
          <w:rFonts w:ascii="Times New Roman" w:hAnsi="Times New Roman" w:cs="Times New Roman"/>
          <w:noProof/>
          <w:sz w:val="28"/>
          <w:szCs w:val="28"/>
          <w:lang w:val="en-US" w:eastAsia="ru-RU"/>
        </w:rPr>
        <w:t>pytils</w:t>
      </w:r>
      <w:r w:rsidR="00490783">
        <w:rPr>
          <w:rFonts w:ascii="Times New Roman" w:hAnsi="Times New Roman" w:cs="Times New Roman"/>
          <w:noProof/>
          <w:sz w:val="28"/>
          <w:szCs w:val="28"/>
          <w:lang w:eastAsia="ru-RU"/>
        </w:rPr>
        <w:t xml:space="preserve"> и</w:t>
      </w:r>
      <w:r w:rsidR="00326D61" w:rsidRPr="00326D61">
        <w:rPr>
          <w:rFonts w:ascii="Times New Roman" w:hAnsi="Times New Roman" w:cs="Times New Roman"/>
          <w:sz w:val="28"/>
          <w:szCs w:val="28"/>
        </w:rPr>
        <w:t xml:space="preserve"> </w:t>
      </w:r>
      <w:r w:rsidR="00326D61">
        <w:rPr>
          <w:rFonts w:ascii="Times New Roman" w:hAnsi="Times New Roman" w:cs="Times New Roman"/>
          <w:sz w:val="28"/>
          <w:szCs w:val="28"/>
        </w:rPr>
        <w:t>присвается при создании объекта функци</w:t>
      </w:r>
      <w:r w:rsidR="00490783">
        <w:rPr>
          <w:rFonts w:ascii="Times New Roman" w:hAnsi="Times New Roman" w:cs="Times New Roman"/>
          <w:sz w:val="28"/>
          <w:szCs w:val="28"/>
        </w:rPr>
        <w:t xml:space="preserve">ей </w:t>
      </w:r>
      <w:r w:rsidR="00490783">
        <w:rPr>
          <w:rFonts w:ascii="Times New Roman" w:hAnsi="Times New Roman" w:cs="Times New Roman"/>
          <w:sz w:val="28"/>
          <w:szCs w:val="28"/>
          <w:lang w:val="en-US"/>
        </w:rPr>
        <w:t>unique</w:t>
      </w:r>
      <w:r w:rsidR="00490783" w:rsidRPr="00490783">
        <w:rPr>
          <w:rFonts w:ascii="Times New Roman" w:hAnsi="Times New Roman" w:cs="Times New Roman"/>
          <w:sz w:val="28"/>
          <w:szCs w:val="28"/>
        </w:rPr>
        <w:t>_</w:t>
      </w:r>
      <w:r w:rsidR="00490783">
        <w:rPr>
          <w:rFonts w:ascii="Times New Roman" w:hAnsi="Times New Roman" w:cs="Times New Roman"/>
          <w:sz w:val="28"/>
          <w:szCs w:val="28"/>
          <w:lang w:val="en-US"/>
        </w:rPr>
        <w:t>slugify</w:t>
      </w:r>
      <w:r w:rsidR="00490783" w:rsidRPr="00490783">
        <w:rPr>
          <w:rFonts w:ascii="Times New Roman" w:hAnsi="Times New Roman" w:cs="Times New Roman"/>
          <w:sz w:val="28"/>
          <w:szCs w:val="28"/>
        </w:rPr>
        <w:t xml:space="preserve"> </w:t>
      </w:r>
      <w:r w:rsidR="00490783">
        <w:rPr>
          <w:rFonts w:ascii="Times New Roman" w:hAnsi="Times New Roman" w:cs="Times New Roman"/>
          <w:sz w:val="28"/>
          <w:szCs w:val="28"/>
        </w:rPr>
        <w:t>из</w:t>
      </w:r>
      <w:r w:rsidR="00326D61">
        <w:rPr>
          <w:rFonts w:ascii="Times New Roman" w:hAnsi="Times New Roman" w:cs="Times New Roman"/>
          <w:sz w:val="28"/>
          <w:szCs w:val="28"/>
        </w:rPr>
        <w:t xml:space="preserve"> модул</w:t>
      </w:r>
      <w:r w:rsidR="00490783">
        <w:rPr>
          <w:rFonts w:ascii="Times New Roman" w:hAnsi="Times New Roman" w:cs="Times New Roman"/>
          <w:sz w:val="28"/>
          <w:szCs w:val="28"/>
        </w:rPr>
        <w:t>я</w:t>
      </w:r>
      <w:r w:rsidR="00326D61">
        <w:rPr>
          <w:rFonts w:ascii="Times New Roman" w:hAnsi="Times New Roman" w:cs="Times New Roman"/>
          <w:sz w:val="28"/>
          <w:szCs w:val="28"/>
        </w:rPr>
        <w:t xml:space="preserve"> </w:t>
      </w:r>
      <w:r w:rsidR="00326D61">
        <w:rPr>
          <w:rFonts w:ascii="Times New Roman" w:hAnsi="Times New Roman" w:cs="Times New Roman"/>
          <w:sz w:val="28"/>
          <w:szCs w:val="28"/>
          <w:lang w:val="en-US"/>
        </w:rPr>
        <w:t>service</w:t>
      </w:r>
      <w:r w:rsidR="00475A2B">
        <w:rPr>
          <w:rFonts w:ascii="Times New Roman" w:hAnsi="Times New Roman" w:cs="Times New Roman"/>
          <w:sz w:val="28"/>
          <w:szCs w:val="28"/>
          <w:lang w:val="en-US"/>
        </w:rPr>
        <w:t>s</w:t>
      </w:r>
    </w:p>
    <w:p w:rsidR="000445FF" w:rsidRPr="00A02110" w:rsidRDefault="002F0536" w:rsidP="00955241">
      <w:pPr>
        <w:pStyle w:val="afe"/>
        <w:spacing w:before="200" w:after="240" w:line="360" w:lineRule="auto"/>
        <w:ind w:left="0" w:firstLine="708"/>
        <w:jc w:val="both"/>
        <w:rPr>
          <w:rFonts w:ascii="Times New Roman" w:hAnsi="Times New Roman" w:cs="Times New Roman"/>
          <w:color w:val="000000"/>
          <w:sz w:val="28"/>
          <w:szCs w:val="28"/>
        </w:rPr>
      </w:pPr>
      <w:r w:rsidRPr="00955241">
        <w:rPr>
          <w:rFonts w:ascii="Times New Roman" w:hAnsi="Times New Roman" w:cs="Times New Roman"/>
          <w:color w:val="000000"/>
          <w:sz w:val="28"/>
          <w:szCs w:val="28"/>
        </w:rPr>
        <w:lastRenderedPageBreak/>
        <w:t xml:space="preserve">Поиск по каталогу занятий </w:t>
      </w:r>
      <w:r w:rsidR="00955241">
        <w:rPr>
          <w:rFonts w:ascii="Times New Roman" w:hAnsi="Times New Roman" w:cs="Times New Roman"/>
          <w:color w:val="000000"/>
          <w:sz w:val="28"/>
          <w:szCs w:val="28"/>
        </w:rPr>
        <w:t>находится на</w:t>
      </w:r>
      <w:r>
        <w:rPr>
          <w:rFonts w:ascii="Times New Roman" w:hAnsi="Times New Roman" w:cs="Times New Roman"/>
          <w:color w:val="000000"/>
          <w:sz w:val="28"/>
          <w:szCs w:val="28"/>
        </w:rPr>
        <w:t xml:space="preserve"> главной странице каталога. Пользователь вводит в форму значение и нажимает кнопку «Искать», которая </w:t>
      </w:r>
      <w:r w:rsidR="00A02110">
        <w:rPr>
          <w:rFonts w:ascii="Times New Roman" w:hAnsi="Times New Roman" w:cs="Times New Roman"/>
          <w:color w:val="000000"/>
          <w:sz w:val="28"/>
          <w:szCs w:val="28"/>
        </w:rPr>
        <w:t xml:space="preserve">с помощью </w:t>
      </w:r>
      <w:r w:rsidR="00A02110" w:rsidRPr="00A02110">
        <w:rPr>
          <w:rFonts w:ascii="Times New Roman" w:hAnsi="Times New Roman" w:cs="Times New Roman"/>
          <w:color w:val="000000"/>
          <w:sz w:val="28"/>
          <w:szCs w:val="28"/>
        </w:rPr>
        <w:t xml:space="preserve">FormView </w:t>
      </w:r>
      <w:r>
        <w:rPr>
          <w:rFonts w:ascii="Times New Roman" w:hAnsi="Times New Roman" w:cs="Times New Roman"/>
          <w:color w:val="000000"/>
          <w:sz w:val="28"/>
          <w:szCs w:val="28"/>
        </w:rPr>
        <w:t>переадресует его к результатам поиска.</w:t>
      </w:r>
      <w:r w:rsidR="00A02110">
        <w:rPr>
          <w:rFonts w:ascii="Times New Roman" w:hAnsi="Times New Roman" w:cs="Times New Roman"/>
          <w:color w:val="000000"/>
          <w:sz w:val="28"/>
          <w:szCs w:val="28"/>
        </w:rPr>
        <w:t xml:space="preserve"> Поиск осуществляется с помощью </w:t>
      </w:r>
      <w:r w:rsidR="00A02110" w:rsidRPr="00A02110">
        <w:rPr>
          <w:rFonts w:ascii="Times New Roman" w:hAnsi="Times New Roman" w:cs="Times New Roman"/>
          <w:color w:val="000000"/>
          <w:sz w:val="28"/>
          <w:szCs w:val="28"/>
        </w:rPr>
        <w:t>нечувствительного</w:t>
      </w:r>
      <w:r w:rsidR="00A02110" w:rsidRPr="00A02110">
        <w:rPr>
          <w:rFonts w:ascii="Times New Roman" w:hAnsi="Times New Roman" w:cs="Times New Roman"/>
          <w:color w:val="000000"/>
          <w:sz w:val="28"/>
          <w:szCs w:val="28"/>
        </w:rPr>
        <w:t xml:space="preserve"> к регистру поиск</w:t>
      </w:r>
      <w:r w:rsidR="00A02110" w:rsidRPr="00A02110">
        <w:rPr>
          <w:rFonts w:ascii="Times New Roman" w:hAnsi="Times New Roman" w:cs="Times New Roman"/>
          <w:color w:val="000000"/>
          <w:sz w:val="28"/>
          <w:szCs w:val="28"/>
        </w:rPr>
        <w:t xml:space="preserve">a по текстовому полю - </w:t>
      </w:r>
      <w:r w:rsidR="00A02110">
        <w:rPr>
          <w:rFonts w:ascii="Times New Roman" w:hAnsi="Times New Roman" w:cs="Times New Roman"/>
          <w:color w:val="000000"/>
          <w:sz w:val="28"/>
          <w:szCs w:val="28"/>
        </w:rPr>
        <w:t xml:space="preserve">метода </w:t>
      </w:r>
      <w:r w:rsidR="00A02110" w:rsidRPr="00A02110">
        <w:rPr>
          <w:rFonts w:ascii="Times New Roman" w:hAnsi="Times New Roman" w:cs="Times New Roman"/>
          <w:color w:val="000000"/>
          <w:sz w:val="28"/>
          <w:szCs w:val="28"/>
        </w:rPr>
        <w:t>Django ORM icontain</w:t>
      </w:r>
      <w:r w:rsidR="00A02110">
        <w:rPr>
          <w:rFonts w:ascii="Times New Roman" w:hAnsi="Times New Roman" w:cs="Times New Roman"/>
          <w:color w:val="000000"/>
          <w:sz w:val="28"/>
          <w:szCs w:val="28"/>
        </w:rPr>
        <w:t>s.</w:t>
      </w:r>
    </w:p>
    <w:p w:rsidR="006A7CE0" w:rsidRPr="004417F1" w:rsidRDefault="006A7CE0" w:rsidP="00955241">
      <w:pPr>
        <w:pStyle w:val="afe"/>
        <w:spacing w:before="200" w:after="240" w:line="360" w:lineRule="auto"/>
        <w:ind w:left="0" w:firstLine="708"/>
        <w:jc w:val="both"/>
        <w:rPr>
          <w:rFonts w:ascii="Times New Roman" w:hAnsi="Times New Roman" w:cs="Times New Roman"/>
          <w:color w:val="000000"/>
          <w:sz w:val="12"/>
          <w:szCs w:val="12"/>
        </w:rPr>
      </w:pPr>
      <w:r w:rsidRPr="004417F1">
        <w:rPr>
          <w:rFonts w:ascii="Times New Roman" w:hAnsi="Times New Roman" w:cs="Times New Roman"/>
          <w:color w:val="000000"/>
          <w:sz w:val="12"/>
          <w:szCs w:val="12"/>
        </w:rPr>
        <w:drawing>
          <wp:anchor distT="0" distB="0" distL="114300" distR="114300" simplePos="0" relativeHeight="251674624" behindDoc="0" locked="0" layoutInCell="1" allowOverlap="1" wp14:anchorId="6DB49871" wp14:editId="444926BB">
            <wp:simplePos x="0" y="0"/>
            <wp:positionH relativeFrom="column">
              <wp:posOffset>-43815</wp:posOffset>
            </wp:positionH>
            <wp:positionV relativeFrom="paragraph">
              <wp:posOffset>52705</wp:posOffset>
            </wp:positionV>
            <wp:extent cx="5760720" cy="2522855"/>
            <wp:effectExtent l="0" t="0" r="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BV.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522855"/>
                    </a:xfrm>
                    <a:prstGeom prst="rect">
                      <a:avLst/>
                    </a:prstGeom>
                  </pic:spPr>
                </pic:pic>
              </a:graphicData>
            </a:graphic>
            <wp14:sizeRelH relativeFrom="page">
              <wp14:pctWidth>0</wp14:pctWidth>
            </wp14:sizeRelH>
            <wp14:sizeRelV relativeFrom="page">
              <wp14:pctHeight>0</wp14:pctHeight>
            </wp14:sizeRelV>
          </wp:anchor>
        </w:drawing>
      </w:r>
    </w:p>
    <w:p w:rsidR="000445FF" w:rsidRDefault="002F0536">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sidR="00D15A80">
        <w:rPr>
          <w:rFonts w:ascii="Times New Roman" w:hAnsi="Times New Roman" w:cs="Times New Roman"/>
          <w:color w:val="000000"/>
          <w:sz w:val="28"/>
          <w:szCs w:val="28"/>
        </w:rPr>
        <w:t>Фильтрация групп р</w:t>
      </w:r>
      <w:r>
        <w:rPr>
          <w:rFonts w:ascii="Times New Roman" w:hAnsi="Times New Roman" w:cs="Times New Roman"/>
          <w:color w:val="000000"/>
          <w:sz w:val="28"/>
          <w:szCs w:val="28"/>
        </w:rPr>
        <w:t>еализован</w:t>
      </w:r>
      <w:r w:rsidR="00D15A80">
        <w:rPr>
          <w:rFonts w:ascii="Times New Roman" w:hAnsi="Times New Roman" w:cs="Times New Roman"/>
          <w:color w:val="000000"/>
          <w:sz w:val="28"/>
          <w:szCs w:val="28"/>
        </w:rPr>
        <w:t>а</w:t>
      </w:r>
      <w:r>
        <w:rPr>
          <w:rFonts w:ascii="Times New Roman" w:hAnsi="Times New Roman" w:cs="Times New Roman"/>
          <w:color w:val="000000"/>
          <w:sz w:val="28"/>
          <w:szCs w:val="28"/>
        </w:rPr>
        <w:t xml:space="preserve"> с помощью </w:t>
      </w:r>
      <w:r w:rsidR="00D01E93">
        <w:rPr>
          <w:rFonts w:ascii="Times New Roman" w:hAnsi="Times New Roman" w:cs="Times New Roman"/>
          <w:color w:val="000000"/>
          <w:sz w:val="28"/>
          <w:szCs w:val="28"/>
          <w:lang w:val="en-US"/>
        </w:rPr>
        <w:t>django</w:t>
      </w:r>
      <w:r w:rsidR="00D01E93" w:rsidRPr="00D01E93">
        <w:rPr>
          <w:rFonts w:ascii="Times New Roman" w:hAnsi="Times New Roman" w:cs="Times New Roman"/>
          <w:color w:val="000000"/>
          <w:sz w:val="28"/>
          <w:szCs w:val="28"/>
        </w:rPr>
        <w:t>-</w:t>
      </w:r>
      <w:r w:rsidR="00D01E93">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результатах поиска</w:t>
      </w:r>
      <w:r w:rsidR="004417F1">
        <w:rPr>
          <w:rFonts w:ascii="Times New Roman" w:hAnsi="Times New Roman" w:cs="Times New Roman"/>
          <w:color w:val="000000"/>
          <w:sz w:val="28"/>
          <w:szCs w:val="28"/>
        </w:rPr>
        <w:t xml:space="preserve"> (модуль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полученных рекомендаций</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Rec</w:t>
      </w:r>
      <w:r w:rsidR="004417F1" w:rsidRPr="004417F1">
        <w:rPr>
          <w:rFonts w:ascii="Times New Roman" w:hAnsi="Times New Roman" w:cs="Times New Roman"/>
          <w:color w:val="000000"/>
          <w:sz w:val="28"/>
          <w:szCs w:val="28"/>
        </w:rPr>
        <w:t>_</w:t>
      </w:r>
      <w:r w:rsidR="004417F1">
        <w:rPr>
          <w:rFonts w:ascii="Times New Roman" w:hAnsi="Times New Roman" w:cs="Times New Roman"/>
          <w:color w:val="000000"/>
          <w:sz w:val="28"/>
          <w:szCs w:val="28"/>
          <w:lang w:val="en-US"/>
        </w:rPr>
        <w:t>app</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spacing w:before="200" w:after="240" w:line="360" w:lineRule="auto"/>
        <w:contextualSpacing/>
        <w:jc w:val="both"/>
        <w:rPr>
          <w:rFonts w:ascii="Times New Roman" w:hAnsi="Times New Roman" w:cs="Times New Roman"/>
          <w:sz w:val="28"/>
          <w:szCs w:val="28"/>
        </w:rPr>
      </w:pPr>
      <w:r>
        <w:rPr>
          <w:rFonts w:ascii="Times New Roman" w:hAnsi="Times New Roman" w:cs="Times New Roman"/>
          <w:color w:val="000000"/>
          <w:sz w:val="28"/>
          <w:szCs w:val="28"/>
        </w:rPr>
        <w:tab/>
        <w:t>Так как в случае движения по каталогу пользователь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Default="00D01E93">
      <w:pPr>
        <w:pStyle w:val="afa"/>
        <w:spacing w:line="360" w:lineRule="auto"/>
        <w:rPr>
          <w:rFonts w:ascii="Times New Roman" w:hAnsi="Times New Roman" w:cs="Times New Roman"/>
          <w:sz w:val="24"/>
          <w:szCs w:val="24"/>
          <w:shd w:val="clear" w:color="auto" w:fill="FFFF00"/>
          <w:lang w:val="en-US"/>
        </w:rPr>
      </w:pPr>
    </w:p>
    <w:p w:rsidR="00D01E93" w:rsidRPr="00D01E93" w:rsidRDefault="00D01E93" w:rsidP="00D01E93">
      <w:pPr>
        <w:pStyle w:val="afa"/>
        <w:spacing w:line="360" w:lineRule="auto"/>
        <w:jc w:val="both"/>
        <w:rPr>
          <w:rFonts w:ascii="Times New Roman" w:hAnsi="Times New Roman" w:cs="Times New Roman"/>
          <w:sz w:val="28"/>
          <w:szCs w:val="28"/>
        </w:rPr>
      </w:pPr>
      <w:r w:rsidRPr="00D01E93">
        <w:rPr>
          <w:rFonts w:ascii="Times New Roman" w:hAnsi="Times New Roman" w:cs="Times New Roman"/>
          <w:sz w:val="28"/>
          <w:szCs w:val="28"/>
        </w:rPr>
        <w:lastRenderedPageBreak/>
        <w:drawing>
          <wp:anchor distT="0" distB="0" distL="0" distR="0" simplePos="0" relativeHeight="45" behindDoc="0" locked="0" layoutInCell="0" allowOverlap="1" wp14:anchorId="3043C8BA" wp14:editId="33784F21">
            <wp:simplePos x="0" y="0"/>
            <wp:positionH relativeFrom="column">
              <wp:posOffset>57785</wp:posOffset>
            </wp:positionH>
            <wp:positionV relativeFrom="paragraph">
              <wp:posOffset>-151130</wp:posOffset>
            </wp:positionV>
            <wp:extent cx="3336925" cy="3372485"/>
            <wp:effectExtent l="0" t="0" r="0" b="0"/>
            <wp:wrapTopAndBottom/>
            <wp:docPr id="3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pic:cNvPicPr>
                      <a:picLocks noChangeAspect="1" noChangeArrowheads="1"/>
                    </pic:cNvPicPr>
                  </pic:nvPicPr>
                  <pic:blipFill>
                    <a:blip r:embed="rId56"/>
                    <a:stretch>
                      <a:fillRect/>
                    </a:stretch>
                  </pic:blipFill>
                  <pic:spPr bwMode="auto">
                    <a:xfrm>
                      <a:off x="0" y="0"/>
                      <a:ext cx="3336925" cy="3372485"/>
                    </a:xfrm>
                    <a:prstGeom prst="rect">
                      <a:avLst/>
                    </a:prstGeom>
                  </pic:spPr>
                </pic:pic>
              </a:graphicData>
            </a:graphic>
          </wp:anchor>
        </w:drawing>
      </w:r>
    </w:p>
    <w:p w:rsidR="00475A2B" w:rsidRDefault="000C791F" w:rsidP="007F288A">
      <w:pPr>
        <w:pStyle w:val="afa"/>
        <w:spacing w:line="360" w:lineRule="auto"/>
        <w:ind w:firstLine="708"/>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anchor distT="0" distB="0" distL="114300" distR="114300" simplePos="0" relativeHeight="251675648" behindDoc="0" locked="0" layoutInCell="1" allowOverlap="1" wp14:anchorId="31F1BAED" wp14:editId="219CD3C4">
            <wp:simplePos x="0" y="0"/>
            <wp:positionH relativeFrom="column">
              <wp:posOffset>-23495</wp:posOffset>
            </wp:positionH>
            <wp:positionV relativeFrom="paragraph">
              <wp:posOffset>2274570</wp:posOffset>
            </wp:positionV>
            <wp:extent cx="3190240" cy="2018665"/>
            <wp:effectExtent l="0" t="0" r="0" b="0"/>
            <wp:wrapTopAndBottom/>
            <wp:docPr id="62" name="Рисунок 62" descr="C:\Users\вяаы\PycharmProjects\Recommendation_project\screens\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extra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240"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E93" w:rsidRPr="00D01E93">
        <w:rPr>
          <w:rFonts w:ascii="Times New Roman" w:hAnsi="Times New Roman" w:cs="Times New Roman"/>
          <w:sz w:val="28"/>
          <w:szCs w:val="28"/>
        </w:rPr>
        <w:t>Запись в группу</w:t>
      </w:r>
      <w:r w:rsidR="00D01E93" w:rsidRPr="00D01E93">
        <w:rPr>
          <w:rFonts w:ascii="Times New Roman" w:hAnsi="Times New Roman" w:cs="Times New Roman"/>
          <w:sz w:val="28"/>
          <w:szCs w:val="28"/>
        </w:rPr>
        <w:t xml:space="preserve"> возможна только для авторизованных пользователей. Представления, где есть такое условие</w:t>
      </w:r>
      <w:r w:rsidR="007F288A">
        <w:rPr>
          <w:rFonts w:ascii="Times New Roman" w:hAnsi="Times New Roman" w:cs="Times New Roman"/>
          <w:sz w:val="28"/>
          <w:szCs w:val="28"/>
        </w:rPr>
        <w:t>,</w:t>
      </w:r>
      <w:r w:rsidR="00D01E93" w:rsidRPr="00D01E93">
        <w:rPr>
          <w:rFonts w:ascii="Times New Roman" w:hAnsi="Times New Roman" w:cs="Times New Roman"/>
          <w:sz w:val="28"/>
          <w:szCs w:val="28"/>
        </w:rPr>
        <w:t xml:space="preserve"> </w:t>
      </w:r>
      <w:r w:rsidR="00D01E93">
        <w:rPr>
          <w:rFonts w:ascii="Times New Roman" w:hAnsi="Times New Roman" w:cs="Times New Roman"/>
          <w:sz w:val="28"/>
          <w:szCs w:val="28"/>
        </w:rPr>
        <w:t>у</w:t>
      </w:r>
      <w:r w:rsidR="00D01E93" w:rsidRPr="00D01E93">
        <w:rPr>
          <w:rFonts w:ascii="Times New Roman" w:hAnsi="Times New Roman" w:cs="Times New Roman"/>
          <w:sz w:val="28"/>
          <w:szCs w:val="28"/>
        </w:rPr>
        <w:t>наслед</w:t>
      </w:r>
      <w:r w:rsidR="00D01E93">
        <w:rPr>
          <w:rFonts w:ascii="Times New Roman" w:hAnsi="Times New Roman" w:cs="Times New Roman"/>
          <w:sz w:val="28"/>
          <w:szCs w:val="28"/>
        </w:rPr>
        <w:t>ованы</w:t>
      </w:r>
      <w:r w:rsidR="00D01E93" w:rsidRPr="00D01E93">
        <w:rPr>
          <w:rFonts w:ascii="Times New Roman" w:hAnsi="Times New Roman" w:cs="Times New Roman"/>
          <w:sz w:val="28"/>
          <w:szCs w:val="28"/>
        </w:rPr>
        <w:t xml:space="preserve"> от </w:t>
      </w:r>
      <w:r w:rsidR="00D01E93" w:rsidRPr="00D01E93">
        <w:rPr>
          <w:rFonts w:ascii="Times New Roman" w:hAnsi="Times New Roman" w:cs="Times New Roman"/>
          <w:sz w:val="28"/>
          <w:szCs w:val="28"/>
        </w:rPr>
        <w:t>LoginRequiredMixin</w:t>
      </w:r>
      <w:r w:rsidR="00FF5DD8">
        <w:rPr>
          <w:rFonts w:ascii="Times New Roman" w:hAnsi="Times New Roman" w:cs="Times New Roman"/>
          <w:sz w:val="28"/>
          <w:szCs w:val="28"/>
        </w:rPr>
        <w:t xml:space="preserve"> и в них указа</w:t>
      </w:r>
      <w:r w:rsidR="00D01E93">
        <w:rPr>
          <w:rFonts w:ascii="Times New Roman" w:hAnsi="Times New Roman" w:cs="Times New Roman"/>
          <w:sz w:val="28"/>
          <w:szCs w:val="28"/>
        </w:rPr>
        <w:t xml:space="preserve">н параметр </w:t>
      </w:r>
      <w:r w:rsidR="00D01E93" w:rsidRPr="00D01E93">
        <w:rPr>
          <w:rFonts w:ascii="Times New Roman" w:hAnsi="Times New Roman" w:cs="Times New Roman"/>
          <w:sz w:val="28"/>
          <w:szCs w:val="28"/>
        </w:rPr>
        <w:t>redirect_field_name</w:t>
      </w:r>
      <w:r w:rsidR="00D01E93">
        <w:rPr>
          <w:rFonts w:ascii="Times New Roman" w:hAnsi="Times New Roman" w:cs="Times New Roman"/>
          <w:sz w:val="28"/>
          <w:szCs w:val="28"/>
        </w:rPr>
        <w:t xml:space="preserve"> </w:t>
      </w:r>
      <w:r w:rsidR="00FF5DD8">
        <w:rPr>
          <w:rFonts w:ascii="Times New Roman" w:hAnsi="Times New Roman" w:cs="Times New Roman"/>
          <w:sz w:val="28"/>
          <w:szCs w:val="28"/>
        </w:rPr>
        <w:t>-</w:t>
      </w:r>
      <w:r w:rsidR="00D01E93">
        <w:rPr>
          <w:rFonts w:ascii="Times New Roman" w:hAnsi="Times New Roman" w:cs="Times New Roman"/>
          <w:sz w:val="28"/>
          <w:szCs w:val="28"/>
        </w:rPr>
        <w:t xml:space="preserve"> </w:t>
      </w:r>
      <w:r w:rsidR="00475A2B">
        <w:rPr>
          <w:rFonts w:ascii="Times New Roman" w:hAnsi="Times New Roman" w:cs="Times New Roman"/>
          <w:sz w:val="28"/>
          <w:szCs w:val="28"/>
        </w:rPr>
        <w:t>страница</w:t>
      </w:r>
      <w:r w:rsidR="00475A2B" w:rsidRPr="00475A2B">
        <w:rPr>
          <w:rFonts w:ascii="Times New Roman" w:hAnsi="Times New Roman" w:cs="Times New Roman"/>
          <w:sz w:val="28"/>
          <w:szCs w:val="28"/>
        </w:rPr>
        <w:t xml:space="preserve"> </w:t>
      </w:r>
      <w:r w:rsidR="00D01E93">
        <w:rPr>
          <w:rFonts w:ascii="Times New Roman" w:hAnsi="Times New Roman" w:cs="Times New Roman"/>
          <w:sz w:val="28"/>
          <w:szCs w:val="28"/>
        </w:rPr>
        <w:t>переадресаци</w:t>
      </w:r>
      <w:r w:rsidR="00475A2B">
        <w:rPr>
          <w:rFonts w:ascii="Times New Roman" w:hAnsi="Times New Roman" w:cs="Times New Roman"/>
          <w:sz w:val="28"/>
          <w:szCs w:val="28"/>
        </w:rPr>
        <w:t>и</w:t>
      </w:r>
      <w:r w:rsidR="00D01E93">
        <w:rPr>
          <w:rFonts w:ascii="Times New Roman" w:hAnsi="Times New Roman" w:cs="Times New Roman"/>
          <w:sz w:val="28"/>
          <w:szCs w:val="28"/>
        </w:rPr>
        <w:t>.</w:t>
      </w:r>
      <w:r w:rsidR="00FF5DD8">
        <w:rPr>
          <w:rFonts w:ascii="Times New Roman" w:hAnsi="Times New Roman" w:cs="Times New Roman"/>
          <w:sz w:val="28"/>
          <w:szCs w:val="28"/>
        </w:rPr>
        <w:t xml:space="preserve"> Представление записи в группу реализовано в </w:t>
      </w:r>
      <w:r w:rsidR="00FF5DD8">
        <w:rPr>
          <w:rFonts w:ascii="Times New Roman" w:hAnsi="Times New Roman" w:cs="Times New Roman"/>
          <w:sz w:val="28"/>
          <w:szCs w:val="28"/>
          <w:lang w:val="en-US"/>
        </w:rPr>
        <w:t>FormView</w:t>
      </w:r>
      <w:r w:rsidR="00FF5DD8">
        <w:rPr>
          <w:rFonts w:ascii="Times New Roman" w:hAnsi="Times New Roman" w:cs="Times New Roman"/>
          <w:sz w:val="28"/>
          <w:szCs w:val="28"/>
        </w:rPr>
        <w:t>.</w:t>
      </w:r>
      <w:r w:rsidR="00475A2B">
        <w:rPr>
          <w:rFonts w:ascii="Times New Roman" w:hAnsi="Times New Roman" w:cs="Times New Roman"/>
          <w:sz w:val="28"/>
          <w:szCs w:val="28"/>
        </w:rPr>
        <w:t xml:space="preserve"> А</w:t>
      </w:r>
      <w:r w:rsidR="00475A2B">
        <w:rPr>
          <w:rFonts w:ascii="Times New Roman" w:hAnsi="Times New Roman" w:cs="Times New Roman"/>
          <w:sz w:val="28"/>
          <w:szCs w:val="28"/>
        </w:rPr>
        <w:t>трибут «</w:t>
      </w:r>
      <w:r w:rsidR="00475A2B">
        <w:rPr>
          <w:rFonts w:ascii="Times New Roman" w:hAnsi="Times New Roman" w:cs="Times New Roman"/>
          <w:sz w:val="28"/>
          <w:szCs w:val="28"/>
          <w:lang w:val="en-US"/>
        </w:rPr>
        <w:t>schedule</w:t>
      </w:r>
      <w:r w:rsidR="00475A2B" w:rsidRPr="00FF5DD8">
        <w:rPr>
          <w:rFonts w:ascii="Times New Roman" w:hAnsi="Times New Roman" w:cs="Times New Roman"/>
          <w:sz w:val="28"/>
          <w:szCs w:val="28"/>
        </w:rPr>
        <w:t>_</w:t>
      </w:r>
      <w:r w:rsidR="00475A2B">
        <w:rPr>
          <w:rFonts w:ascii="Times New Roman" w:hAnsi="Times New Roman" w:cs="Times New Roman"/>
          <w:sz w:val="28"/>
          <w:szCs w:val="28"/>
          <w:lang w:val="en-US"/>
        </w:rPr>
        <w:t>active</w:t>
      </w:r>
      <w:r w:rsidR="00475A2B">
        <w:rPr>
          <w:rFonts w:ascii="Times New Roman" w:hAnsi="Times New Roman" w:cs="Times New Roman"/>
          <w:sz w:val="28"/>
          <w:szCs w:val="28"/>
        </w:rPr>
        <w:t>» выбранной группы</w:t>
      </w:r>
      <w:r w:rsidR="00475A2B">
        <w:rPr>
          <w:rFonts w:ascii="Times New Roman" w:hAnsi="Times New Roman" w:cs="Times New Roman"/>
          <w:sz w:val="28"/>
          <w:szCs w:val="28"/>
        </w:rPr>
        <w:t xml:space="preserve"> преобразовывается в единый вид с помощью метода </w:t>
      </w:r>
      <w:r w:rsidR="00475A2B">
        <w:rPr>
          <w:rFonts w:ascii="Times New Roman" w:hAnsi="Times New Roman" w:cs="Times New Roman"/>
          <w:sz w:val="28"/>
          <w:szCs w:val="28"/>
          <w:lang w:val="en-US"/>
        </w:rPr>
        <w:t>extract</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у модели </w:t>
      </w:r>
      <w:r w:rsidR="00475A2B">
        <w:rPr>
          <w:rFonts w:ascii="Times New Roman" w:hAnsi="Times New Roman" w:cs="Times New Roman"/>
          <w:sz w:val="28"/>
          <w:szCs w:val="28"/>
          <w:lang w:val="en-US"/>
        </w:rPr>
        <w:t>Group</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Все вспомогательные функции для данного метода расположены в модуле </w:t>
      </w:r>
      <w:r w:rsidR="00475A2B">
        <w:rPr>
          <w:rFonts w:ascii="Times New Roman" w:hAnsi="Times New Roman" w:cs="Times New Roman"/>
          <w:sz w:val="28"/>
          <w:szCs w:val="28"/>
          <w:lang w:val="en-US"/>
        </w:rPr>
        <w:t>services</w:t>
      </w:r>
      <w:r w:rsidR="00475A2B" w:rsidRPr="00475A2B">
        <w:rPr>
          <w:rFonts w:ascii="Times New Roman" w:hAnsi="Times New Roman" w:cs="Times New Roman"/>
          <w:sz w:val="28"/>
          <w:szCs w:val="28"/>
        </w:rPr>
        <w:t>.</w:t>
      </w:r>
    </w:p>
    <w:p w:rsidR="00FB15AA" w:rsidRPr="000C791F" w:rsidRDefault="00FB15AA" w:rsidP="000C791F">
      <w:pPr>
        <w:pStyle w:val="afa"/>
        <w:spacing w:line="360" w:lineRule="auto"/>
        <w:jc w:val="both"/>
        <w:rPr>
          <w:rFonts w:ascii="Times New Roman" w:hAnsi="Times New Roman" w:cs="Times New Roman"/>
          <w:sz w:val="28"/>
          <w:szCs w:val="28"/>
          <w:lang w:val="en-US"/>
        </w:rPr>
      </w:pPr>
    </w:p>
    <w:p w:rsidR="007F288A" w:rsidRPr="00561105" w:rsidRDefault="00FF5DD8" w:rsidP="007F288A">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коде формы </w:t>
      </w:r>
      <w:r w:rsidR="00475A2B">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выделены два поля: выбор дня недели и времени и выбор даты. Для выбора даты в календаре с ограниченным периодом </w:t>
      </w:r>
      <w:r>
        <w:rPr>
          <w:rFonts w:ascii="Times New Roman" w:hAnsi="Times New Roman" w:cs="Times New Roman"/>
          <w:sz w:val="28"/>
          <w:szCs w:val="28"/>
        </w:rPr>
        <w:lastRenderedPageBreak/>
        <w:t xml:space="preserve">использовались возможности </w:t>
      </w:r>
      <w:r w:rsidR="007F288A" w:rsidRPr="007F288A">
        <w:rPr>
          <w:rFonts w:ascii="Times New Roman" w:hAnsi="Times New Roman" w:cs="Times New Roman"/>
          <w:sz w:val="28"/>
          <w:szCs w:val="28"/>
        </w:rPr>
        <w:t>django-</w:t>
      </w:r>
      <w:r>
        <w:rPr>
          <w:rFonts w:ascii="Times New Roman" w:hAnsi="Times New Roman" w:cs="Times New Roman"/>
          <w:sz w:val="28"/>
          <w:szCs w:val="28"/>
        </w:rPr>
        <w:t>bootstrap-datepicker-plus.</w:t>
      </w:r>
      <w:r w:rsidR="00677221">
        <w:rPr>
          <w:rFonts w:ascii="Times New Roman" w:hAnsi="Times New Roman" w:cs="Times New Roman"/>
          <w:sz w:val="28"/>
          <w:szCs w:val="28"/>
        </w:rPr>
        <w:t xml:space="preserve"> Форма осществляет валидацию на предмет соответствия выбранного дня выбранному дню недели. В положительном случае, данные по записи пользователя </w:t>
      </w:r>
      <w:r w:rsidR="00561105">
        <w:rPr>
          <w:rFonts w:ascii="Times New Roman" w:hAnsi="Times New Roman" w:cs="Times New Roman"/>
          <w:noProof/>
          <w:sz w:val="28"/>
          <w:szCs w:val="28"/>
          <w:lang w:eastAsia="ru-RU"/>
        </w:rPr>
        <w:drawing>
          <wp:anchor distT="0" distB="0" distL="114300" distR="114300" simplePos="0" relativeHeight="251676672" behindDoc="0" locked="0" layoutInCell="1" allowOverlap="1" wp14:anchorId="6564D597" wp14:editId="6862FB9D">
            <wp:simplePos x="0" y="0"/>
            <wp:positionH relativeFrom="column">
              <wp:posOffset>0</wp:posOffset>
            </wp:positionH>
            <wp:positionV relativeFrom="paragraph">
              <wp:posOffset>1233170</wp:posOffset>
            </wp:positionV>
            <wp:extent cx="4170045" cy="2546985"/>
            <wp:effectExtent l="0" t="0" r="0" b="0"/>
            <wp:wrapTopAndBottom/>
            <wp:docPr id="63" name="Рисунок 63" descr="C:\Users\вяаы\PycharmProjects\Recommendation_project\screens\datetime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datetime_field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0045"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77221">
        <w:rPr>
          <w:rFonts w:ascii="Times New Roman" w:hAnsi="Times New Roman" w:cs="Times New Roman"/>
          <w:sz w:val="28"/>
          <w:szCs w:val="28"/>
        </w:rPr>
        <w:t>сохраняются в БД в таблицу «</w:t>
      </w:r>
      <w:r w:rsidR="00677221">
        <w:rPr>
          <w:rFonts w:ascii="Times New Roman" w:hAnsi="Times New Roman" w:cs="Times New Roman"/>
          <w:sz w:val="28"/>
          <w:szCs w:val="28"/>
          <w:lang w:val="en-US"/>
        </w:rPr>
        <w:t>Attends</w:t>
      </w:r>
      <w:r w:rsidR="00677221">
        <w:rPr>
          <w:rFonts w:ascii="Times New Roman" w:hAnsi="Times New Roman" w:cs="Times New Roman"/>
          <w:sz w:val="28"/>
          <w:szCs w:val="28"/>
        </w:rPr>
        <w:t>»</w:t>
      </w:r>
      <w:r w:rsidR="00677221" w:rsidRPr="00677221">
        <w:rPr>
          <w:rFonts w:ascii="Times New Roman" w:hAnsi="Times New Roman" w:cs="Times New Roman"/>
          <w:sz w:val="28"/>
          <w:szCs w:val="28"/>
        </w:rPr>
        <w:t>.</w:t>
      </w:r>
    </w:p>
    <w:p w:rsidR="000445FF" w:rsidRDefault="000445FF">
      <w:pPr>
        <w:pStyle w:val="afa"/>
        <w:spacing w:line="360" w:lineRule="auto"/>
        <w:rPr>
          <w:rFonts w:ascii="Times New Roman" w:hAnsi="Times New Roman" w:cs="Times New Roman"/>
          <w:sz w:val="24"/>
          <w:szCs w:val="24"/>
          <w:shd w:val="clear" w:color="auto" w:fill="FFFF00"/>
        </w:rPr>
      </w:pPr>
    </w:p>
    <w:p w:rsidR="000445FF" w:rsidRDefault="001C3713">
      <w:pPr>
        <w:pStyle w:val="afa"/>
        <w:spacing w:line="360" w:lineRule="auto"/>
        <w:rPr>
          <w:rFonts w:ascii="Times New Roman" w:hAnsi="Times New Roman" w:cs="Times New Roman"/>
          <w:sz w:val="28"/>
          <w:szCs w:val="28"/>
        </w:rPr>
      </w:pPr>
      <w:r>
        <w:rPr>
          <w:rFonts w:ascii="Times New Roman" w:hAnsi="Times New Roman" w:cs="Times New Roman"/>
          <w:sz w:val="28"/>
          <w:szCs w:val="28"/>
        </w:rPr>
        <w:t>Маршрутизация в модуле построена следующим образом</w:t>
      </w:r>
      <w:r>
        <w:rPr>
          <w:rFonts w:ascii="Times New Roman" w:hAnsi="Times New Roman" w:cs="Times New Roman"/>
          <w:sz w:val="28"/>
          <w:szCs w:val="28"/>
        </w:rPr>
        <w:t>:</w:t>
      </w:r>
    </w:p>
    <w:p w:rsidR="001C3713" w:rsidRDefault="001C3713">
      <w:pPr>
        <w:pStyle w:val="afa"/>
        <w:spacing w:line="360" w:lineRule="auto"/>
        <w:rPr>
          <w:rFonts w:ascii="Times New Roman" w:hAnsi="Times New Roman" w:cs="Times New Roman"/>
          <w:sz w:val="24"/>
          <w:szCs w:val="24"/>
          <w:shd w:val="clear" w:color="auto" w:fill="FFFF00"/>
        </w:rPr>
      </w:pPr>
    </w:p>
    <w:p w:rsidR="006C4085" w:rsidRPr="006C4085" w:rsidRDefault="006C4085" w:rsidP="005C42EF">
      <w:pPr>
        <w:tabs>
          <w:tab w:val="left" w:pos="3927"/>
        </w:tabs>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Rec</w:t>
      </w:r>
      <w:r w:rsidRPr="006C4085">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sidR="005C42EF" w:rsidRPr="006C3FE8">
        <w:rPr>
          <w:rFonts w:ascii="Times New Roman" w:hAnsi="Times New Roman" w:cs="Times New Roman"/>
          <w:b/>
          <w:color w:val="000000"/>
          <w:sz w:val="28"/>
          <w:szCs w:val="28"/>
        </w:rPr>
        <w:tab/>
      </w:r>
    </w:p>
    <w:p w:rsidR="0084581B" w:rsidRDefault="006C4085"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0445FF" w:rsidRDefault="006C3FE8"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sidRPr="00BA4F98">
        <w:rPr>
          <w:rFonts w:ascii="Times New Roman" w:hAnsi="Times New Roman" w:cs="Times New Roman"/>
          <w:sz w:val="28"/>
          <w:szCs w:val="28"/>
        </w:rPr>
        <w:t>.</w:t>
      </w:r>
      <w:r>
        <w:rPr>
          <w:rFonts w:ascii="Times New Roman" w:hAnsi="Times New Roman" w:cs="Times New Roman"/>
          <w:sz w:val="28"/>
          <w:szCs w:val="28"/>
        </w:rPr>
        <w:t xml:space="preserve"> </w:t>
      </w:r>
      <w:r w:rsidR="00BA4F98" w:rsidRPr="00BA4F98">
        <w:rPr>
          <w:rFonts w:ascii="Times New Roman" w:hAnsi="Times New Roman" w:cs="Times New Roman"/>
          <w:sz w:val="28"/>
          <w:szCs w:val="28"/>
        </w:rPr>
        <w:t xml:space="preserve"> </w:t>
      </w:r>
      <w:r w:rsidR="00BA4F98">
        <w:rPr>
          <w:rFonts w:ascii="Times New Roman" w:hAnsi="Times New Roman" w:cs="Times New Roman"/>
          <w:sz w:val="28"/>
          <w:szCs w:val="28"/>
        </w:rPr>
        <w:t xml:space="preserve">В переопределенном методе </w:t>
      </w:r>
      <w:r w:rsidR="00BA4F98">
        <w:rPr>
          <w:rFonts w:ascii="Times New Roman" w:hAnsi="Times New Roman" w:cs="Times New Roman"/>
          <w:sz w:val="28"/>
          <w:szCs w:val="28"/>
          <w:lang w:val="en-US"/>
        </w:rPr>
        <w:t>get</w:t>
      </w:r>
      <w:r w:rsidR="00BA4F98" w:rsidRPr="0084581B">
        <w:rPr>
          <w:rFonts w:ascii="Times New Roman" w:hAnsi="Times New Roman" w:cs="Times New Roman"/>
          <w:sz w:val="28"/>
          <w:szCs w:val="28"/>
        </w:rPr>
        <w:t xml:space="preserve"> </w:t>
      </w:r>
      <w:r w:rsidR="00BA4F98">
        <w:rPr>
          <w:rFonts w:ascii="Times New Roman" w:hAnsi="Times New Roman" w:cs="Times New Roman"/>
          <w:sz w:val="28"/>
          <w:szCs w:val="28"/>
        </w:rPr>
        <w:t>описаные следующие состояния:</w:t>
      </w:r>
    </w:p>
    <w:p w:rsidR="00BA4F98" w:rsidRPr="00BA4F98" w:rsidRDefault="00BA4F98" w:rsidP="00433603">
      <w:pPr>
        <w:pStyle w:val="afe"/>
        <w:numPr>
          <w:ilvl w:val="0"/>
          <w:numId w:val="30"/>
        </w:numPr>
        <w:spacing w:before="200" w:after="240" w:line="24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6C3FE8" w:rsidRDefault="0084581B" w:rsidP="00433603">
      <w:pPr>
        <w:pStyle w:val="afe"/>
        <w:numPr>
          <w:ilvl w:val="0"/>
          <w:numId w:val="30"/>
        </w:numPr>
        <w:spacing w:before="200" w:after="240" w:line="24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w:t>
      </w:r>
      <w:r w:rsidR="00BA4F98">
        <w:rPr>
          <w:rFonts w:ascii="Times New Roman" w:hAnsi="Times New Roman" w:cs="Times New Roman"/>
          <w:sz w:val="28"/>
          <w:szCs w:val="28"/>
        </w:rPr>
        <w:t xml:space="preserve"> на все вопросы теста;</w:t>
      </w:r>
    </w:p>
    <w:p w:rsidR="00BA4F98" w:rsidRDefault="00BA4F98" w:rsidP="00433603">
      <w:pPr>
        <w:pStyle w:val="afe"/>
        <w:numPr>
          <w:ilvl w:val="0"/>
          <w:numId w:val="30"/>
        </w:numPr>
        <w:spacing w:before="200" w:after="240" w:line="24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 не на все вопросы теста.</w:t>
      </w:r>
    </w:p>
    <w:p w:rsidR="0084581B" w:rsidRDefault="0084581B"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КАРТИНКА ГЕТ ИЗ СТАРТ МЕНЮ</w:t>
      </w:r>
    </w:p>
    <w:p w:rsidR="006C3FE8" w:rsidRDefault="0084581B"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В последнем случае пользователю</w:t>
      </w:r>
      <w:r w:rsidR="006C3FE8">
        <w:rPr>
          <w:rFonts w:ascii="Times New Roman" w:hAnsi="Times New Roman" w:cs="Times New Roman"/>
          <w:sz w:val="28"/>
          <w:szCs w:val="28"/>
        </w:rPr>
        <w:t xml:space="preserve"> будет предложен выбор </w:t>
      </w:r>
      <w:r w:rsidR="00BA4F98">
        <w:rPr>
          <w:rFonts w:ascii="Times New Roman" w:hAnsi="Times New Roman" w:cs="Times New Roman"/>
          <w:sz w:val="28"/>
          <w:szCs w:val="28"/>
        </w:rPr>
        <w:t xml:space="preserve">пройти тест заново или перейти к рекомендациям. </w:t>
      </w:r>
    </w:p>
    <w:p w:rsidR="00BA4F98" w:rsidRPr="0084581B" w:rsidRDefault="00BA4F98" w:rsidP="005C42EF">
      <w:pPr>
        <w:pStyle w:val="afe"/>
        <w:spacing w:before="200" w:after="240" w:line="360" w:lineRule="auto"/>
        <w:ind w:left="0" w:firstLine="360"/>
        <w:jc w:val="both"/>
        <w:rPr>
          <w:rFonts w:ascii="Times New Roman" w:hAnsi="Times New Roman" w:cs="Times New Roman"/>
          <w:sz w:val="28"/>
          <w:szCs w:val="28"/>
        </w:rPr>
      </w:pPr>
    </w:p>
    <w:p w:rsidR="006C3FE8" w:rsidRPr="0084581B" w:rsidRDefault="0084581B" w:rsidP="0084581B">
      <w:pPr>
        <w:pStyle w:val="afe"/>
        <w:spacing w:before="200" w:after="240" w:line="360" w:lineRule="auto"/>
        <w:ind w:left="0" w:firstLine="360"/>
        <w:jc w:val="both"/>
        <w:rPr>
          <w:rFonts w:ascii="Times New Roman" w:hAnsi="Times New Roman" w:cs="Times New Roman"/>
          <w:sz w:val="28"/>
          <w:szCs w:val="28"/>
        </w:rPr>
      </w:pPr>
      <w:r w:rsidRPr="0084581B">
        <w:rPr>
          <w:rFonts w:ascii="Times New Roman" w:hAnsi="Times New Roman" w:cs="Times New Roman"/>
          <w:sz w:val="28"/>
          <w:szCs w:val="28"/>
        </w:rPr>
        <w:t>КАРТИНКА ТЕМПЛАЙТ РЕСТАРТ</w:t>
      </w:r>
    </w:p>
    <w:p w:rsidR="000445FF" w:rsidRDefault="00751236" w:rsidP="00751236">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тесте каждый вопрос представляет собой новую страницу, сгенерированную при помощи </w:t>
      </w:r>
      <w:r>
        <w:rPr>
          <w:rFonts w:ascii="Times New Roman" w:hAnsi="Times New Roman" w:cs="Times New Roman"/>
          <w:sz w:val="28"/>
          <w:szCs w:val="28"/>
          <w:lang w:val="en-US"/>
        </w:rPr>
        <w:t>FormView</w:t>
      </w:r>
      <w:r w:rsidRPr="00751236">
        <w:rPr>
          <w:rFonts w:ascii="Times New Roman" w:hAnsi="Times New Roman" w:cs="Times New Roman"/>
          <w:sz w:val="28"/>
          <w:szCs w:val="28"/>
        </w:rPr>
        <w:t>.</w:t>
      </w:r>
      <w:r>
        <w:rPr>
          <w:rFonts w:ascii="Times New Roman" w:hAnsi="Times New Roman" w:cs="Times New Roman"/>
          <w:sz w:val="28"/>
          <w:szCs w:val="28"/>
        </w:rPr>
        <w:t xml:space="preserve"> В качестве параметра в форму передается номер страницы.</w:t>
      </w:r>
    </w:p>
    <w:p w:rsidR="00751236" w:rsidRPr="00751236" w:rsidRDefault="00751236" w:rsidP="00751236">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КАРТИНКА ГЕТ СТРАНИЦА</w:t>
      </w:r>
    </w:p>
    <w:p w:rsidR="000445FF" w:rsidRDefault="000445FF">
      <w:pPr>
        <w:pStyle w:val="afe"/>
        <w:spacing w:before="200" w:after="240" w:line="360" w:lineRule="auto"/>
        <w:ind w:left="0"/>
        <w:jc w:val="both"/>
        <w:rPr>
          <w:rFonts w:ascii="Times New Roman" w:hAnsi="Times New Roman" w:cs="Times New Roman"/>
          <w:i/>
          <w:iCs/>
          <w:sz w:val="28"/>
          <w:szCs w:val="28"/>
        </w:rPr>
      </w:pPr>
    </w:p>
    <w:p w:rsidR="000445FF" w:rsidRDefault="002F0536">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 «Получение рекомендаций»</w:t>
      </w:r>
    </w:p>
    <w:p w:rsidR="005C42EF" w:rsidRDefault="005C42EF">
      <w:pPr>
        <w:pStyle w:val="afe"/>
        <w:spacing w:before="200" w:after="240" w:line="360" w:lineRule="auto"/>
        <w:ind w:left="0"/>
        <w:jc w:val="both"/>
        <w:rPr>
          <w:rFonts w:ascii="Times New Roman" w:hAnsi="Times New Roman" w:cs="Times New Roman"/>
          <w:i/>
          <w:iCs/>
          <w:sz w:val="28"/>
          <w:szCs w:val="28"/>
        </w:rPr>
      </w:pPr>
    </w:p>
    <w:p w:rsidR="005C42EF" w:rsidRDefault="005C42EF">
      <w:pPr>
        <w:pStyle w:val="afe"/>
        <w:spacing w:before="200" w:after="240" w:line="360" w:lineRule="auto"/>
        <w:ind w:left="0"/>
        <w:jc w:val="both"/>
      </w:pPr>
      <w:r>
        <w:rPr>
          <w:noProof/>
          <w:lang w:eastAsia="ru-RU"/>
        </w:rPr>
        <w:drawing>
          <wp:inline distT="0" distB="0" distL="0" distR="0">
            <wp:extent cx="6120130" cy="1642016"/>
            <wp:effectExtent l="0" t="0" r="0" b="0"/>
            <wp:docPr id="64" name="Рисунок 64" descr="C:\Users\вяаы\PycharmProjects\Recommendation_project\screens\url_rec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url_recap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642016"/>
                    </a:xfrm>
                    <a:prstGeom prst="rect">
                      <a:avLst/>
                    </a:prstGeom>
                    <a:noFill/>
                    <a:ln>
                      <a:noFill/>
                    </a:ln>
                  </pic:spPr>
                </pic:pic>
              </a:graphicData>
            </a:graphic>
          </wp:inline>
        </w:drawing>
      </w:r>
    </w:p>
    <w:p w:rsidR="000445FF" w:rsidRDefault="002F0536">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 xml:space="preserve">Какие еще опции есть в каталоге? </w:t>
      </w:r>
      <w:r w:rsidRPr="003B49B5">
        <w:rPr>
          <w:rFonts w:ascii="Times New Roman" w:hAnsi="Times New Roman" w:cs="Times New Roman"/>
          <w:b/>
          <w:color w:val="444444"/>
          <w:sz w:val="28"/>
          <w:szCs w:val="28"/>
        </w:rPr>
        <w:t>В моделях наприемер</w:t>
      </w:r>
    </w:p>
    <w:p w:rsidR="006C4085" w:rsidRPr="0055139C" w:rsidRDefault="006C4085" w:rsidP="006C4085">
      <w:pPr>
        <w:spacing w:before="200" w:after="283" w:line="360" w:lineRule="auto"/>
        <w:ind w:firstLine="360"/>
        <w:contextualSpacing/>
        <w:jc w:val="both"/>
        <w:rPr>
          <w:rFonts w:ascii="Times New Roman" w:hAnsi="Times New Roman" w:cs="Times New Roman"/>
          <w:b/>
          <w:color w:val="000000"/>
          <w:sz w:val="28"/>
          <w:szCs w:val="28"/>
        </w:rPr>
      </w:pPr>
    </w:p>
    <w:p w:rsidR="006C4085" w:rsidRPr="00F14222" w:rsidRDefault="006C4085" w:rsidP="00F1422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sidR="00F14222">
        <w:rPr>
          <w:rFonts w:ascii="Times New Roman" w:hAnsi="Times New Roman" w:cs="Times New Roman"/>
          <w:b/>
          <w:color w:val="000000"/>
          <w:sz w:val="28"/>
          <w:szCs w:val="28"/>
          <w:lang w:val="en-US"/>
        </w:rPr>
        <w:t>Services</w:t>
      </w:r>
    </w:p>
    <w:p w:rsidR="00600D2D" w:rsidRPr="00F14222" w:rsidRDefault="00F14222" w:rsidP="00F14222">
      <w:pPr>
        <w:spacing w:before="200" w:after="240" w:line="360" w:lineRule="auto"/>
        <w:ind w:firstLine="360"/>
        <w:jc w:val="both"/>
        <w:rPr>
          <w:rFonts w:ascii="Times New Roman" w:hAnsi="Times New Roman" w:cs="Times New Roman"/>
          <w:sz w:val="28"/>
          <w:szCs w:val="28"/>
        </w:rPr>
      </w:pPr>
      <w:r w:rsidRPr="00F14222">
        <w:rPr>
          <w:rFonts w:ascii="Times New Roman" w:hAnsi="Times New Roman" w:cs="Times New Roman"/>
          <w:sz w:val="28"/>
          <w:szCs w:val="28"/>
        </w:rPr>
        <w:t>В данном модуле расположены вспомогательные функции:</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генерация slug;</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парсинг адресов Москвы;</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словарь с днями недели;</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функции, преобразующие атрибут  «schedule_active» в единый вид.</w:t>
      </w:r>
    </w:p>
    <w:p w:rsidR="00600D2D" w:rsidRPr="004F6B60" w:rsidRDefault="004F6B60">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 xml:space="preserve">КАРТИНКА ФОТО </w:t>
      </w:r>
      <w:r>
        <w:rPr>
          <w:rFonts w:ascii="Times New Roman" w:hAnsi="Times New Roman" w:cs="Times New Roman"/>
          <w:color w:val="444444"/>
          <w:sz w:val="28"/>
          <w:szCs w:val="28"/>
        </w:rPr>
        <w:t>НАЗВАНИ ИЗ ЭТОГО РАЗДЕАЛ</w:t>
      </w: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Выводы по разделу</w:t>
      </w:r>
    </w:p>
    <w:p w:rsidR="00600D2D" w:rsidRDefault="00600D2D" w:rsidP="00600D2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600D2D" w:rsidRPr="00600D2D" w:rsidRDefault="00600D2D">
      <w:pPr>
        <w:spacing w:before="200" w:after="283" w:line="360" w:lineRule="auto"/>
        <w:contextualSpacing/>
        <w:jc w:val="both"/>
        <w:rPr>
          <w:rFonts w:ascii="Times New Roman" w:hAnsi="Times New Roman" w:cs="Times New Roman"/>
          <w:b/>
          <w:sz w:val="28"/>
          <w:szCs w:val="28"/>
        </w:rPr>
      </w:pPr>
    </w:p>
    <w:p w:rsidR="000445FF" w:rsidRDefault="002F0536">
      <w:pPr>
        <w:suppressAutoHyphens w:val="0"/>
        <w:spacing w:before="90" w:after="90" w:line="240" w:lineRule="auto"/>
        <w:rPr>
          <w:rFonts w:ascii="Helvetica" w:hAnsi="Helvetica"/>
          <w:color w:val="444444"/>
        </w:rPr>
        <w:sectPr w:rsidR="000445FF">
          <w:footerReference w:type="default" r:id="rId60"/>
          <w:pgSz w:w="11906" w:h="16838"/>
          <w:pgMar w:top="1134" w:right="567" w:bottom="1191" w:left="1701" w:header="0" w:footer="1134" w:gutter="0"/>
          <w:cols w:space="720"/>
          <w:formProt w:val="0"/>
          <w:docGrid w:linePitch="100" w:charSpace="16384"/>
        </w:sectPr>
      </w:pPr>
      <w:r>
        <w:rPr>
          <w:rFonts w:ascii="Helvetica" w:hAnsi="Helvetica" w:cs="Times New Roman"/>
          <w:color w:val="444444"/>
          <w:sz w:val="28"/>
          <w:szCs w:val="28"/>
        </w:rPr>
        <w:t>.</w:t>
      </w:r>
      <w:r>
        <w:br w:type="page"/>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ЗАКЛЮЧЕНИЕ</w:t>
      </w:r>
    </w:p>
    <w:tbl>
      <w:tblPr>
        <w:tblW w:w="11310" w:type="dxa"/>
        <w:tblLayout w:type="fixed"/>
        <w:tblCellMar>
          <w:top w:w="15" w:type="dxa"/>
          <w:left w:w="15" w:type="dxa"/>
          <w:bottom w:w="15" w:type="dxa"/>
          <w:right w:w="15" w:type="dxa"/>
        </w:tblCellMar>
        <w:tblLook w:val="04A0" w:firstRow="1" w:lastRow="0" w:firstColumn="1" w:lastColumn="0" w:noHBand="0" w:noVBand="1"/>
      </w:tblPr>
      <w:tblGrid>
        <w:gridCol w:w="11260"/>
        <w:gridCol w:w="50"/>
      </w:tblGrid>
      <w:tr w:rsidR="000445FF">
        <w:tc>
          <w:tcPr>
            <w:tcW w:w="11260" w:type="dxa"/>
            <w:vAlign w:val="center"/>
          </w:tcPr>
          <w:p w:rsidR="000445FF" w:rsidRDefault="000445FF">
            <w:pPr>
              <w:widowControl w:val="0"/>
              <w:rPr>
                <w:rFonts w:ascii="Arial" w:hAnsi="Arial" w:cs="Arial"/>
                <w:color w:val="373D3F"/>
                <w:sz w:val="27"/>
                <w:szCs w:val="27"/>
              </w:rPr>
            </w:pPr>
          </w:p>
        </w:tc>
        <w:tc>
          <w:tcPr>
            <w:tcW w:w="49" w:type="dxa"/>
          </w:tcPr>
          <w:p w:rsidR="000445FF" w:rsidRDefault="000445FF">
            <w:pPr>
              <w:widowControl w:val="0"/>
            </w:pPr>
          </w:p>
        </w:tc>
      </w:tr>
      <w:tr w:rsidR="000445FF">
        <w:tc>
          <w:tcPr>
            <w:tcW w:w="11309" w:type="dxa"/>
            <w:gridSpan w:val="2"/>
          </w:tcPr>
          <w:p w:rsidR="000445FF" w:rsidRPr="00D65F82" w:rsidRDefault="002F0536">
            <w:pPr>
              <w:pStyle w:val="afc"/>
              <w:widowControl w:val="0"/>
              <w:spacing w:before="280" w:after="280"/>
              <w:jc w:val="both"/>
              <w:rPr>
                <w:rFonts w:ascii="Arial" w:hAnsi="Arial" w:cs="Arial"/>
                <w:color w:val="373D3F"/>
                <w:sz w:val="20"/>
                <w:szCs w:val="20"/>
              </w:rPr>
            </w:pPr>
            <w:r>
              <w:rPr>
                <w:rFonts w:ascii="Arial" w:hAnsi="Arial" w:cs="Arial"/>
                <w:color w:val="373D3F"/>
                <w:sz w:val="27"/>
                <w:szCs w:val="27"/>
              </w:rPr>
              <w:t>В ходе выполнения данного курсового проекта были выполнены следующие цели и задачи:</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 разработано, создано и протестировано Web-приложение «Зоопарк» </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с использованием JavaScript, PHP и СУБД MySQL;</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приложение содержит необходимую информацию, простой и удобный интерфейс</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выполняет поставленные функции.</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В итоге данный проект имеет:</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страницы с информацией;</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систему поиска и сортировки данных;</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систему добавления и удаления данных;</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Разработанный проект, предоставляет широкие возможности администратору </w:t>
            </w:r>
          </w:p>
          <w:p w:rsidR="000445FF"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зоопарка для работы с данными о животных.</w:t>
            </w:r>
          </w:p>
          <w:p w:rsidR="00D65F82" w:rsidRPr="00D65F82" w:rsidRDefault="00D65F82">
            <w:pPr>
              <w:pStyle w:val="afc"/>
              <w:widowControl w:val="0"/>
              <w:spacing w:before="280" w:after="280"/>
              <w:jc w:val="both"/>
              <w:rPr>
                <w:rFonts w:ascii="Arial" w:hAnsi="Arial" w:cs="Arial"/>
                <w:color w:val="373D3F"/>
                <w:sz w:val="20"/>
                <w:szCs w:val="20"/>
              </w:rPr>
            </w:pP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Реализованное приложение, обеспечивает возможность пользователю добавлять,</w:t>
            </w:r>
          </w:p>
          <w:p w:rsidR="000445FF" w:rsidRPr="00D65F82" w:rsidRDefault="002F0536">
            <w:pPr>
              <w:pStyle w:val="afc"/>
              <w:widowControl w:val="0"/>
              <w:spacing w:before="280" w:after="280"/>
              <w:jc w:val="both"/>
              <w:rPr>
                <w:rFonts w:ascii="Arial" w:hAnsi="Arial" w:cs="Arial"/>
                <w:color w:val="373D3F"/>
                <w:sz w:val="20"/>
                <w:szCs w:val="20"/>
              </w:rPr>
            </w:pPr>
            <w:bookmarkStart w:id="16" w:name="_GoBack"/>
            <w:bookmarkEnd w:id="16"/>
            <w:r w:rsidRPr="00D65F82">
              <w:rPr>
                <w:rFonts w:ascii="Arial" w:hAnsi="Arial" w:cs="Arial"/>
                <w:color w:val="373D3F"/>
                <w:sz w:val="20"/>
                <w:szCs w:val="20"/>
              </w:rPr>
              <w:t xml:space="preserve"> удалять, изменять, сортировать, фильтровать данные, а также осуществлять поиск данных.</w:t>
            </w:r>
          </w:p>
          <w:p w:rsidR="000445FF" w:rsidRDefault="002F0536">
            <w:pPr>
              <w:pStyle w:val="afc"/>
              <w:widowControl w:val="0"/>
              <w:spacing w:before="280" w:after="0"/>
              <w:jc w:val="both"/>
              <w:rPr>
                <w:rFonts w:ascii="Arial" w:hAnsi="Arial" w:cs="Arial"/>
                <w:color w:val="373D3F"/>
                <w:sz w:val="27"/>
                <w:szCs w:val="27"/>
              </w:rPr>
            </w:pPr>
            <w:r w:rsidRPr="00D65F82">
              <w:rPr>
                <w:rFonts w:ascii="Arial" w:hAnsi="Arial" w:cs="Arial"/>
                <w:color w:val="373D3F"/>
                <w:sz w:val="20"/>
                <w:szCs w:val="20"/>
              </w:rPr>
              <w:t>Цели, поставленные при выполнении курсовой работы, были достигнуты</w:t>
            </w:r>
          </w:p>
        </w:tc>
      </w:tr>
    </w:tbl>
    <w:p w:rsidR="000445FF" w:rsidRDefault="000445FF">
      <w:pPr>
        <w:spacing w:line="360" w:lineRule="auto"/>
        <w:rPr>
          <w:rFonts w:ascii="Times New Roman" w:hAnsi="Times New Roman" w:cs="Times New Roman"/>
          <w:sz w:val="24"/>
          <w:szCs w:val="24"/>
        </w:rPr>
      </w:pPr>
    </w:p>
    <w:p w:rsidR="000445FF" w:rsidRDefault="002F0536">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результате выполнения курсового проекта цель достигнута, задачи выполнены, реализовано веб-приложение.</w:t>
      </w:r>
    </w:p>
    <w:p w:rsidR="000445FF" w:rsidRDefault="002F0536">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приложений. Рассмотрены новейшие 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0445FF" w:rsidRDefault="002F0536">
      <w:pPr>
        <w:spacing w:line="360" w:lineRule="auto"/>
        <w:ind w:firstLine="709"/>
      </w:pPr>
      <w:r>
        <w:rPr>
          <w:rFonts w:ascii="Times New Roman" w:hAnsi="Times New Roman" w:cs="Times New Roman"/>
          <w:sz w:val="28"/>
          <w:szCs w:val="28"/>
        </w:rPr>
        <w:lastRenderedPageBreak/>
        <w:t xml:space="preserve">Для разработки данного модуля были изучены различное программное обеспечение. В частности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w:t>
      </w:r>
    </w:p>
    <w:p w:rsidR="000445FF" w:rsidRDefault="002F0536">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0445FF" w:rsidRDefault="002F0536">
      <w:pPr>
        <w:spacing w:line="360" w:lineRule="auto"/>
        <w:ind w:firstLine="709"/>
        <w:jc w:val="both"/>
      </w:pPr>
      <w: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rsidR="000445FF" w:rsidRDefault="002F0536">
      <w:pPr>
        <w:spacing w:line="360" w:lineRule="auto"/>
        <w:ind w:firstLine="709"/>
        <w:jc w:val="both"/>
        <w:rPr>
          <w:rFonts w:ascii="Times New Roman" w:eastAsia="Times New Roman" w:hAnsi="Times New Roman" w:cs="Times New Roman"/>
          <w:sz w:val="28"/>
          <w:szCs w:val="28"/>
        </w:rPr>
      </w:pPr>
      <w:r>
        <w:t xml:space="preserve">В Web-приложении также реализована возможность === </w:t>
      </w:r>
      <w:r>
        <w:br w:type="page"/>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0445FF" w:rsidRDefault="0090787C">
      <w:pPr>
        <w:pStyle w:val="afa"/>
        <w:spacing w:line="360" w:lineRule="auto"/>
        <w:rPr>
          <w:rFonts w:ascii="Times New Roman" w:hAnsi="Times New Roman" w:cs="Times New Roman"/>
          <w:sz w:val="24"/>
          <w:szCs w:val="24"/>
        </w:rPr>
      </w:pPr>
      <w:hyperlink r:id="rId61">
        <w:r w:rsidR="002F0536">
          <w:rPr>
            <w:rFonts w:ascii="Times New Roman" w:hAnsi="Times New Roman" w:cs="Times New Roman"/>
            <w:sz w:val="24"/>
            <w:szCs w:val="24"/>
          </w:rPr>
          <w:t>https://timeweb.cloud/blog/mysql-preimushchestva-i-nedostatki</w:t>
        </w:r>
      </w:hyperlink>
    </w:p>
    <w:p w:rsidR="000445FF" w:rsidRDefault="0090787C">
      <w:pPr>
        <w:pStyle w:val="afa"/>
        <w:spacing w:line="360" w:lineRule="auto"/>
        <w:rPr>
          <w:rFonts w:ascii="Times New Roman" w:hAnsi="Times New Roman" w:cs="Times New Roman"/>
          <w:sz w:val="24"/>
          <w:szCs w:val="24"/>
        </w:rPr>
      </w:pPr>
      <w:hyperlink r:id="rId62">
        <w:r w:rsidR="002F0536">
          <w:rPr>
            <w:rFonts w:ascii="Times New Roman" w:hAnsi="Times New Roman" w:cs="Times New Roman"/>
            <w:sz w:val="24"/>
            <w:szCs w:val="24"/>
          </w:rPr>
          <w:t>https://www.geeksforgeeks.org/add-the-slug-field-inside-django-model/</w:t>
        </w:r>
      </w:hyperlink>
    </w:p>
    <w:p w:rsidR="000445FF" w:rsidRDefault="0090787C">
      <w:pPr>
        <w:pStyle w:val="afa"/>
        <w:spacing w:line="360" w:lineRule="auto"/>
        <w:rPr>
          <w:rFonts w:ascii="Times New Roman" w:hAnsi="Times New Roman" w:cs="Times New Roman"/>
          <w:sz w:val="24"/>
          <w:szCs w:val="24"/>
        </w:rPr>
      </w:pPr>
      <w:hyperlink r:id="rId63">
        <w:r w:rsidR="002F0536">
          <w:rPr>
            <w:rFonts w:ascii="Times New Roman" w:hAnsi="Times New Roman" w:cs="Times New Roman"/>
            <w:sz w:val="24"/>
            <w:szCs w:val="24"/>
          </w:rPr>
          <w:t>https://proproprogs.ru/django/dobavlyaem-slagi-slug-k-url-adresam</w:t>
        </w:r>
      </w:hyperlink>
    </w:p>
    <w:p w:rsidR="000445FF" w:rsidRDefault="0090787C">
      <w:pPr>
        <w:pStyle w:val="afa"/>
        <w:spacing w:line="360" w:lineRule="auto"/>
        <w:rPr>
          <w:rFonts w:ascii="Times New Roman" w:hAnsi="Times New Roman" w:cs="Times New Roman"/>
          <w:sz w:val="24"/>
          <w:szCs w:val="24"/>
        </w:rPr>
      </w:pPr>
      <w:hyperlink r:id="rId64">
        <w:r w:rsidR="002F0536">
          <w:rPr>
            <w:rFonts w:ascii="Times New Roman" w:hAnsi="Times New Roman" w:cs="Times New Roman"/>
            <w:sz w:val="24"/>
            <w:szCs w:val="24"/>
          </w:rPr>
          <w:t>https://vc.ru/u/818117-viktor-oblomov/612764-django-predstavleniya-na-osnove-klassov-cbv-protiv-predstavleniy-na-osnove-funkciy-fbv</w:t>
        </w:r>
      </w:hyperlink>
    </w:p>
    <w:p w:rsidR="000445FF" w:rsidRDefault="0090787C">
      <w:pPr>
        <w:pStyle w:val="afa"/>
        <w:spacing w:line="360" w:lineRule="auto"/>
        <w:rPr>
          <w:rFonts w:ascii="Times New Roman" w:hAnsi="Times New Roman" w:cs="Times New Roman"/>
          <w:sz w:val="24"/>
          <w:szCs w:val="24"/>
        </w:rPr>
      </w:pPr>
      <w:hyperlink r:id="rId65">
        <w:r w:rsidR="002F0536">
          <w:rPr>
            <w:rFonts w:ascii="Times New Roman" w:hAnsi="Times New Roman" w:cs="Times New Roman"/>
            <w:sz w:val="24"/>
            <w:szCs w:val="24"/>
          </w:rPr>
          <w:t>https://metanit.com/python/django/5.13.php</w:t>
        </w:r>
      </w:hyperlink>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https://habr.com/ru/articles/313764/</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0445FF" w:rsidRDefault="0090787C">
      <w:pPr>
        <w:pStyle w:val="afa"/>
        <w:spacing w:line="360" w:lineRule="auto"/>
        <w:rPr>
          <w:rFonts w:ascii="Times New Roman" w:hAnsi="Times New Roman" w:cs="Times New Roman"/>
          <w:sz w:val="24"/>
          <w:szCs w:val="24"/>
        </w:rPr>
      </w:pPr>
      <w:hyperlink r:id="rId66">
        <w:r w:rsidR="002F0536">
          <w:rPr>
            <w:rFonts w:ascii="Times New Roman" w:hAnsi="Times New Roman" w:cs="Times New Roman"/>
            <w:sz w:val="24"/>
            <w:szCs w:val="24"/>
          </w:rPr>
          <w:t>https://ru.hexlet.io/blog/posts/pochemu-django-luchshiy-freymvork-dlya-razrabotki-saytov</w:t>
        </w:r>
      </w:hyperlink>
    </w:p>
    <w:p w:rsidR="000445FF" w:rsidRDefault="0090787C">
      <w:hyperlink r:id="rId67">
        <w:r w:rsidR="002F0536">
          <w:t>https://aws.amazon.com/ru/amplify/</w:t>
        </w:r>
      </w:hyperlink>
    </w:p>
    <w:p w:rsidR="000445FF" w:rsidRDefault="002F0536">
      <w:r>
        <w:t>https://doka.guide/js/web-app-types/</w:t>
      </w:r>
    </w:p>
    <w:p w:rsidR="000445FF" w:rsidRDefault="0090787C">
      <w:hyperlink r:id="rId68">
        <w:r w:rsidR="002F0536">
          <w:t>http://lib.broadcasting.ru/articles2/Oborandteh/rekomendatelnyy-servis</w:t>
        </w:r>
      </w:hyperlink>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0445FF" w:rsidRDefault="002F0536">
      <w:r>
        <w:t>https://www.sravni.ru/kursy/info/rekomendatelnye-sistemy/</w:t>
      </w:r>
    </w:p>
    <w:p w:rsidR="000445FF" w:rsidRDefault="002F0536">
      <w:r>
        <w:t>https://www.web-canape.ru/business/statistika-interneta-i-socsetej-na-2023-god-cifry-i-trendy-v-mire-i-v-rossii/</w:t>
      </w:r>
    </w:p>
    <w:p w:rsidR="000445FF" w:rsidRDefault="002F0536">
      <w:r>
        <w:t>https://znanierussia.ru/articles/%D0%92%D1%81%D0%B5%D0%BC%D0%B8%D1%80%D0%BD%D0%B0%D1%8F_%D0%BF%D0%B0%D1%83%D1%82%D0%B8%D0%BD%D0%B0</w:t>
      </w:r>
    </w:p>
    <w:p w:rsidR="000445FF" w:rsidRDefault="002F0536">
      <w:r>
        <w:t>https://habr.com/ru/articles/176549/</w:t>
      </w:r>
    </w:p>
    <w:p w:rsidR="000445FF" w:rsidRDefault="002F0536">
      <w:r>
        <w:t>https://ru.wikipedia.org/wiki/Bootstrap_(%D1%84%D1%80%D0%B5%D0%B9%D0%BC%D0%B2%D0%BE%D1%80%D0%BA)</w:t>
      </w:r>
    </w:p>
    <w:p w:rsidR="000445FF" w:rsidRDefault="0090787C">
      <w:hyperlink r:id="rId69">
        <w:r w:rsidR="002F0536">
          <w:t>http://web.spt42.ru/index.php/chto-takoe-bootstrap</w:t>
        </w:r>
      </w:hyperlink>
    </w:p>
    <w:p w:rsidR="000445FF" w:rsidRDefault="0090787C">
      <w:hyperlink r:id="rId70">
        <w:r w:rsidR="002F0536">
          <w:t>https://excitinggames.ru/preimushhestva-django-vsyo-chto-nuzhno-znat-dlya-veb-razrabotki-na-python/</w:t>
        </w:r>
      </w:hyperlink>
    </w:p>
    <w:p w:rsidR="000445FF" w:rsidRDefault="002F0536">
      <w:r>
        <w:t>https://nasmorku-net.ru/rol-orm-v-django-i-eyo-znacenie-dlya-razrabotki-veb-prilozenii</w:t>
      </w:r>
    </w:p>
    <w:p w:rsidR="000445FF" w:rsidRDefault="002F0536">
      <w:r>
        <w:t>https://smartiqa.ru/courses/web/lesson-1</w:t>
      </w:r>
    </w:p>
    <w:p w:rsidR="000445FF" w:rsidRDefault="0090787C">
      <w:hyperlink r:id="rId71">
        <w:r w:rsidR="002F0536">
          <w:t>https://pythobyte.com/seo-for-django-5-methods-to-improve-seo-625-daefb33a/</w:t>
        </w:r>
      </w:hyperlink>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0445FF" w:rsidRDefault="002F0536">
      <w:pPr>
        <w:tabs>
          <w:tab w:val="left" w:pos="1644"/>
        </w:tabs>
      </w:pPr>
      <w:r>
        <w:t>https://windowsreport.com/visual-studio-vs-pycharm/</w:t>
      </w:r>
    </w:p>
    <w:p w:rsidR="000445FF" w:rsidRDefault="0090787C">
      <w:pPr>
        <w:tabs>
          <w:tab w:val="left" w:pos="1644"/>
        </w:tabs>
      </w:pPr>
      <w:hyperlink r:id="rId72">
        <w:r w:rsidR="002F0536">
          <w:t>https://maksyutin.ru/Архитектура%20ПО/Архитектурные%20шаблоны/Шаблоны%20архитектуры%20/</w:t>
        </w:r>
      </w:hyperlink>
    </w:p>
    <w:p w:rsidR="000445FF" w:rsidRDefault="0090787C">
      <w:pPr>
        <w:tabs>
          <w:tab w:val="left" w:pos="1644"/>
        </w:tabs>
      </w:pPr>
      <w:hyperlink r:id="rId73">
        <w:r w:rsidR="002F0536">
          <w:t>https://cyberleninka.ru/article/n/vybor-instrumentalnyh-sredstv-dlya-razrabotki-obrazovatelnogo-veb-prilozheniya/viewer</w:t>
        </w:r>
      </w:hyperlink>
    </w:p>
    <w:p w:rsidR="000445FF" w:rsidRDefault="0090787C">
      <w:pPr>
        <w:tabs>
          <w:tab w:val="left" w:pos="1644"/>
        </w:tabs>
      </w:pPr>
      <w:hyperlink r:id="rId74">
        <w:r w:rsidR="002F0536">
          <w:t>https://www.microsoft.com/ru-ru/microsoft-365/business-insights-ideas/resources/guide-to-uml-diagramming-and-database-modeling</w:t>
        </w:r>
      </w:hyperlink>
    </w:p>
    <w:p w:rsidR="000445FF" w:rsidRDefault="002F0536">
      <w:pPr>
        <w:tabs>
          <w:tab w:val="left" w:pos="1644"/>
        </w:tabs>
        <w:rPr>
          <w:rStyle w:val="-"/>
        </w:rPr>
      </w:pPr>
      <w:r>
        <w:rPr>
          <w:rStyle w:val="-"/>
        </w:rPr>
        <w:t>https://habr.com/ru/articles/213875/</w:t>
      </w:r>
    </w:p>
    <w:p w:rsidR="000445FF" w:rsidRDefault="002F0536">
      <w:pPr>
        <w:tabs>
          <w:tab w:val="left" w:pos="1644"/>
        </w:tabs>
      </w:pPr>
      <w:r>
        <w:t>https://otus.ru/journal/python-vse-o-yazyke-programmirovaniya/</w:t>
      </w:r>
    </w:p>
    <w:p w:rsidR="000445FF" w:rsidRDefault="002F0536">
      <w:pPr>
        <w:tabs>
          <w:tab w:val="left" w:pos="1644"/>
        </w:tabs>
      </w:pPr>
      <w:r>
        <w:t>https://vegibit.com/what-is-pythons-django-framework-and-how-does-it-facilitate-full-stack-development/</w:t>
      </w:r>
    </w:p>
    <w:p w:rsidR="00CD6DF8" w:rsidRPr="003A7CB6" w:rsidRDefault="00CD6DF8">
      <w:pPr>
        <w:rPr>
          <w:rFonts w:ascii="Times New Roman" w:hAnsi="Times New Roman" w:cs="Times New Roman"/>
          <w:sz w:val="28"/>
          <w:szCs w:val="28"/>
        </w:rPr>
      </w:pPr>
      <w:r>
        <w:rPr>
          <w:rFonts w:ascii="Times New Roman" w:hAnsi="Times New Roman" w:cs="Times New Roman"/>
          <w:sz w:val="28"/>
          <w:szCs w:val="28"/>
        </w:rPr>
        <w:t>ПРО ЮЗКЕЙСЫ КНИГА</w:t>
      </w:r>
    </w:p>
    <w:p w:rsidR="000445FF" w:rsidRDefault="002F0536">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0445FF" w:rsidRDefault="002F0536">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0445FF" w:rsidRDefault="002F0536">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Users</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0445FF" w:rsidRDefault="002F0536">
      <w:pPr>
        <w:spacing w:after="0" w:line="240" w:lineRule="auto"/>
        <w:rPr>
          <w:rFonts w:ascii="Times New Roman" w:hAnsi="Times New Roman" w:cs="Times New Roman"/>
          <w:sz w:val="24"/>
          <w:szCs w:val="24"/>
        </w:rPr>
      </w:pP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pic:cNvPicPr>
                      <a:picLocks noChangeAspect="1" noChangeArrowheads="1"/>
                    </pic:cNvPicPr>
                  </pic:nvPicPr>
                  <pic:blipFill>
                    <a:blip r:embed="rId33"/>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pic:cNvPicPr>
                      <a:picLocks noChangeAspect="1" noChangeArrowheads="1"/>
                    </pic:cNvPicPr>
                  </pic:nvPicPr>
                  <pic:blipFill>
                    <a:blip r:embed="rId75"/>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pic:cNvPicPr>
                      <a:picLocks noChangeAspect="1" noChangeArrowheads="1"/>
                    </pic:cNvPicPr>
                  </pic:nvPicPr>
                  <pic:blipFill>
                    <a:blip r:embed="rId76"/>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41"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42"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43"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pic:cNvPicPr>
                      <a:picLocks noChangeAspect="1" noChangeArrowheads="1"/>
                    </pic:cNvPicPr>
                  </pic:nvPicPr>
                  <pic:blipFill>
                    <a:blip r:embed="rId77"/>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pic:cNvPicPr>
                      <a:picLocks noChangeAspect="1" noChangeArrowheads="1"/>
                    </pic:cNvPicPr>
                  </pic:nvPicPr>
                  <pic:blipFill>
                    <a:blip r:embed="rId78"/>
                    <a:stretch>
                      <a:fillRect/>
                    </a:stretch>
                  </pic:blipFill>
                  <pic:spPr bwMode="auto">
                    <a:xfrm>
                      <a:off x="0" y="0"/>
                      <a:ext cx="3173730" cy="2681605"/>
                    </a:xfrm>
                    <a:prstGeom prst="rect">
                      <a:avLst/>
                    </a:prstGeom>
                  </pic:spPr>
                </pic:pic>
              </a:graphicData>
            </a:graphic>
          </wp:anchor>
        </w:drawing>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sectPr w:rsidR="000445FF">
      <w:footerReference w:type="default" r:id="rId79"/>
      <w:pgSz w:w="11906" w:h="16838"/>
      <w:pgMar w:top="1134" w:right="567" w:bottom="1191" w:left="1701" w:header="0" w:footer="1134" w:gutter="0"/>
      <w:cols w:space="720"/>
      <w:formProt w:val="0"/>
      <w:docGrid w:linePitch="312" w:charSpace="2048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480C" w:rsidRDefault="0065480C">
      <w:pPr>
        <w:spacing w:after="0" w:line="240" w:lineRule="auto"/>
      </w:pPr>
      <w:r>
        <w:separator/>
      </w:r>
    </w:p>
  </w:endnote>
  <w:endnote w:type="continuationSeparator" w:id="0">
    <w:p w:rsidR="0065480C" w:rsidRDefault="00654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Times New Roman;serif">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229457"/>
      <w:docPartObj>
        <w:docPartGallery w:val="Page Numbers (Bottom of Page)"/>
        <w:docPartUnique/>
      </w:docPartObj>
    </w:sdtPr>
    <w:sdtContent>
      <w:p w:rsidR="0090787C" w:rsidRDefault="0090787C">
        <w:pPr>
          <w:pStyle w:val="aa"/>
          <w:jc w:val="center"/>
        </w:pPr>
        <w:r>
          <w:fldChar w:fldCharType="begin"/>
        </w:r>
        <w:r>
          <w:instrText xml:space="preserve"> PAGE </w:instrText>
        </w:r>
        <w:r>
          <w:fldChar w:fldCharType="separate"/>
        </w:r>
        <w:r w:rsidR="00D65F82">
          <w:rPr>
            <w:noProof/>
          </w:rPr>
          <w:t>62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787C" w:rsidRDefault="0090787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480C" w:rsidRDefault="0065480C">
      <w:pPr>
        <w:spacing w:after="0" w:line="240" w:lineRule="auto"/>
      </w:pPr>
      <w:r>
        <w:separator/>
      </w:r>
    </w:p>
  </w:footnote>
  <w:footnote w:type="continuationSeparator" w:id="0">
    <w:p w:rsidR="0065480C" w:rsidRDefault="006548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396D"/>
    <w:multiLevelType w:val="multilevel"/>
    <w:tmpl w:val="92289F3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2551AFD"/>
    <w:multiLevelType w:val="multilevel"/>
    <w:tmpl w:val="3216C8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AE17F63"/>
    <w:multiLevelType w:val="multilevel"/>
    <w:tmpl w:val="B358C1B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F26603A"/>
    <w:multiLevelType w:val="multilevel"/>
    <w:tmpl w:val="CAB628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FB0182E"/>
    <w:multiLevelType w:val="multilevel"/>
    <w:tmpl w:val="A55686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2D114DB"/>
    <w:multiLevelType w:val="hybridMultilevel"/>
    <w:tmpl w:val="70EC904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AD348F7"/>
    <w:multiLevelType w:val="multilevel"/>
    <w:tmpl w:val="ECEA6F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22CF10AE"/>
    <w:multiLevelType w:val="multilevel"/>
    <w:tmpl w:val="4334737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5432399"/>
    <w:multiLevelType w:val="hybridMultilevel"/>
    <w:tmpl w:val="AA1A386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5ED3891"/>
    <w:multiLevelType w:val="multilevel"/>
    <w:tmpl w:val="8CDEC0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26E9729F"/>
    <w:multiLevelType w:val="multilevel"/>
    <w:tmpl w:val="26B438E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nsid w:val="34085454"/>
    <w:multiLevelType w:val="hybridMultilevel"/>
    <w:tmpl w:val="CAF47940"/>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35680FE4"/>
    <w:multiLevelType w:val="multilevel"/>
    <w:tmpl w:val="8D8229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41687F0A"/>
    <w:multiLevelType w:val="multilevel"/>
    <w:tmpl w:val="EB663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3A426FA"/>
    <w:multiLevelType w:val="hybridMultilevel"/>
    <w:tmpl w:val="0F8A8D5A"/>
    <w:lvl w:ilvl="0" w:tplc="EF96E9E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4053416"/>
    <w:multiLevelType w:val="multilevel"/>
    <w:tmpl w:val="F31AE7C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46E04674"/>
    <w:multiLevelType w:val="multilevel"/>
    <w:tmpl w:val="019C32D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4E847276"/>
    <w:multiLevelType w:val="multilevel"/>
    <w:tmpl w:val="C282AA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nsid w:val="580C022B"/>
    <w:multiLevelType w:val="multilevel"/>
    <w:tmpl w:val="B72A70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5D92724E"/>
    <w:multiLevelType w:val="multilevel"/>
    <w:tmpl w:val="B19C33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5E7C004B"/>
    <w:multiLevelType w:val="multilevel"/>
    <w:tmpl w:val="DB2EFC8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5F226F17"/>
    <w:multiLevelType w:val="hybridMultilevel"/>
    <w:tmpl w:val="1C60EDF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01E3564"/>
    <w:multiLevelType w:val="multilevel"/>
    <w:tmpl w:val="D6D0A8A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3">
    <w:nsid w:val="625C3B0B"/>
    <w:multiLevelType w:val="multilevel"/>
    <w:tmpl w:val="8480CC7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nsid w:val="6AD2586F"/>
    <w:multiLevelType w:val="multilevel"/>
    <w:tmpl w:val="B604683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nsid w:val="73375F6D"/>
    <w:multiLevelType w:val="multilevel"/>
    <w:tmpl w:val="654A35B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7A369EE"/>
    <w:multiLevelType w:val="multilevel"/>
    <w:tmpl w:val="321601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9DB2131"/>
    <w:multiLevelType w:val="multilevel"/>
    <w:tmpl w:val="2B4210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7C796F19"/>
    <w:multiLevelType w:val="multilevel"/>
    <w:tmpl w:val="A1D85A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7ED17EF0"/>
    <w:multiLevelType w:val="multilevel"/>
    <w:tmpl w:val="2C82E65A"/>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24"/>
  </w:num>
  <w:num w:numId="2">
    <w:abstractNumId w:val="1"/>
  </w:num>
  <w:num w:numId="3">
    <w:abstractNumId w:val="7"/>
  </w:num>
  <w:num w:numId="4">
    <w:abstractNumId w:val="26"/>
  </w:num>
  <w:num w:numId="5">
    <w:abstractNumId w:val="19"/>
  </w:num>
  <w:num w:numId="6">
    <w:abstractNumId w:val="2"/>
  </w:num>
  <w:num w:numId="7">
    <w:abstractNumId w:val="18"/>
  </w:num>
  <w:num w:numId="8">
    <w:abstractNumId w:val="13"/>
  </w:num>
  <w:num w:numId="9">
    <w:abstractNumId w:val="28"/>
  </w:num>
  <w:num w:numId="10">
    <w:abstractNumId w:val="3"/>
  </w:num>
  <w:num w:numId="11">
    <w:abstractNumId w:val="9"/>
  </w:num>
  <w:num w:numId="12">
    <w:abstractNumId w:val="27"/>
  </w:num>
  <w:num w:numId="13">
    <w:abstractNumId w:val="25"/>
  </w:num>
  <w:num w:numId="14">
    <w:abstractNumId w:val="6"/>
  </w:num>
  <w:num w:numId="15">
    <w:abstractNumId w:val="29"/>
  </w:num>
  <w:num w:numId="16">
    <w:abstractNumId w:val="15"/>
  </w:num>
  <w:num w:numId="17">
    <w:abstractNumId w:val="0"/>
  </w:num>
  <w:num w:numId="18">
    <w:abstractNumId w:val="20"/>
  </w:num>
  <w:num w:numId="19">
    <w:abstractNumId w:val="23"/>
  </w:num>
  <w:num w:numId="20">
    <w:abstractNumId w:val="22"/>
  </w:num>
  <w:num w:numId="21">
    <w:abstractNumId w:val="12"/>
  </w:num>
  <w:num w:numId="22">
    <w:abstractNumId w:val="16"/>
  </w:num>
  <w:num w:numId="23">
    <w:abstractNumId w:val="4"/>
  </w:num>
  <w:num w:numId="24">
    <w:abstractNumId w:val="10"/>
  </w:num>
  <w:num w:numId="25">
    <w:abstractNumId w:val="17"/>
  </w:num>
  <w:num w:numId="26">
    <w:abstractNumId w:val="5"/>
  </w:num>
  <w:num w:numId="27">
    <w:abstractNumId w:val="14"/>
  </w:num>
  <w:num w:numId="28">
    <w:abstractNumId w:val="21"/>
  </w:num>
  <w:num w:numId="29">
    <w:abstractNumId w:val="11"/>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55"/>
  <w:revisionView w:markup="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0445FF"/>
    <w:rsid w:val="000162B6"/>
    <w:rsid w:val="000445FF"/>
    <w:rsid w:val="00057D5D"/>
    <w:rsid w:val="000C303F"/>
    <w:rsid w:val="000C791F"/>
    <w:rsid w:val="001C3713"/>
    <w:rsid w:val="001D3FC2"/>
    <w:rsid w:val="00265DD6"/>
    <w:rsid w:val="00271163"/>
    <w:rsid w:val="00294E87"/>
    <w:rsid w:val="002A222E"/>
    <w:rsid w:val="002D0D84"/>
    <w:rsid w:val="002F0536"/>
    <w:rsid w:val="00326D61"/>
    <w:rsid w:val="00394E49"/>
    <w:rsid w:val="0039572B"/>
    <w:rsid w:val="003A7CB6"/>
    <w:rsid w:val="003B49B5"/>
    <w:rsid w:val="003C38C5"/>
    <w:rsid w:val="003D38F0"/>
    <w:rsid w:val="003F2DE3"/>
    <w:rsid w:val="00433603"/>
    <w:rsid w:val="004417F1"/>
    <w:rsid w:val="004433B3"/>
    <w:rsid w:val="00475A2B"/>
    <w:rsid w:val="00490783"/>
    <w:rsid w:val="004A0CBF"/>
    <w:rsid w:val="004B266B"/>
    <w:rsid w:val="004F6B60"/>
    <w:rsid w:val="0055139C"/>
    <w:rsid w:val="00561105"/>
    <w:rsid w:val="00567F52"/>
    <w:rsid w:val="00593C6E"/>
    <w:rsid w:val="005C42EF"/>
    <w:rsid w:val="005C541F"/>
    <w:rsid w:val="00600D2D"/>
    <w:rsid w:val="006015AD"/>
    <w:rsid w:val="00601EFE"/>
    <w:rsid w:val="0065480C"/>
    <w:rsid w:val="006558D8"/>
    <w:rsid w:val="00661EBE"/>
    <w:rsid w:val="00677221"/>
    <w:rsid w:val="00686442"/>
    <w:rsid w:val="006A7CE0"/>
    <w:rsid w:val="006B1651"/>
    <w:rsid w:val="006C3FE8"/>
    <w:rsid w:val="006C4085"/>
    <w:rsid w:val="00751236"/>
    <w:rsid w:val="00754668"/>
    <w:rsid w:val="00796BFF"/>
    <w:rsid w:val="007C6CB5"/>
    <w:rsid w:val="007E2450"/>
    <w:rsid w:val="007E60F1"/>
    <w:rsid w:val="007F288A"/>
    <w:rsid w:val="0084581B"/>
    <w:rsid w:val="00866219"/>
    <w:rsid w:val="008D34A0"/>
    <w:rsid w:val="008D6CC2"/>
    <w:rsid w:val="0090787C"/>
    <w:rsid w:val="009175EE"/>
    <w:rsid w:val="0094045A"/>
    <w:rsid w:val="009445E0"/>
    <w:rsid w:val="00955241"/>
    <w:rsid w:val="00966026"/>
    <w:rsid w:val="009A4952"/>
    <w:rsid w:val="009D3487"/>
    <w:rsid w:val="00A02110"/>
    <w:rsid w:val="00A47A9E"/>
    <w:rsid w:val="00A6115D"/>
    <w:rsid w:val="00B11CB6"/>
    <w:rsid w:val="00B35674"/>
    <w:rsid w:val="00B65DF7"/>
    <w:rsid w:val="00B85BC3"/>
    <w:rsid w:val="00B94514"/>
    <w:rsid w:val="00BA4F98"/>
    <w:rsid w:val="00C24B67"/>
    <w:rsid w:val="00C46007"/>
    <w:rsid w:val="00C56932"/>
    <w:rsid w:val="00CC5D92"/>
    <w:rsid w:val="00CD6DF8"/>
    <w:rsid w:val="00CE66C0"/>
    <w:rsid w:val="00D01E93"/>
    <w:rsid w:val="00D15A80"/>
    <w:rsid w:val="00D4340D"/>
    <w:rsid w:val="00D65F82"/>
    <w:rsid w:val="00D74932"/>
    <w:rsid w:val="00D91683"/>
    <w:rsid w:val="00D95DDD"/>
    <w:rsid w:val="00DB03E4"/>
    <w:rsid w:val="00DE0A44"/>
    <w:rsid w:val="00E52D8B"/>
    <w:rsid w:val="00E660DE"/>
    <w:rsid w:val="00E87EC0"/>
    <w:rsid w:val="00EA070C"/>
    <w:rsid w:val="00EA5569"/>
    <w:rsid w:val="00EA59E1"/>
    <w:rsid w:val="00F14222"/>
    <w:rsid w:val="00F66BFF"/>
    <w:rsid w:val="00F917CE"/>
    <w:rsid w:val="00F95A76"/>
    <w:rsid w:val="00F9664F"/>
    <w:rsid w:val="00FA133A"/>
    <w:rsid w:val="00FB15AA"/>
    <w:rsid w:val="00FF5DD8"/>
    <w:rsid w:val="00FF6B0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552715">
      <w:bodyDiv w:val="1"/>
      <w:marLeft w:val="0"/>
      <w:marRight w:val="0"/>
      <w:marTop w:val="0"/>
      <w:marBottom w:val="0"/>
      <w:divBdr>
        <w:top w:val="none" w:sz="0" w:space="0" w:color="auto"/>
        <w:left w:val="none" w:sz="0" w:space="0" w:color="auto"/>
        <w:bottom w:val="none" w:sz="0" w:space="0" w:color="auto"/>
        <w:right w:val="none" w:sz="0" w:space="0" w:color="auto"/>
      </w:divBdr>
    </w:div>
    <w:div w:id="1301418137">
      <w:bodyDiv w:val="1"/>
      <w:marLeft w:val="0"/>
      <w:marRight w:val="0"/>
      <w:marTop w:val="0"/>
      <w:marBottom w:val="0"/>
      <w:divBdr>
        <w:top w:val="none" w:sz="0" w:space="0" w:color="auto"/>
        <w:left w:val="none" w:sz="0" w:space="0" w:color="auto"/>
        <w:bottom w:val="none" w:sz="0" w:space="0" w:color="auto"/>
        <w:right w:val="none" w:sz="0" w:space="0" w:color="auto"/>
      </w:divBdr>
    </w:div>
    <w:div w:id="1356887617">
      <w:bodyDiv w:val="1"/>
      <w:marLeft w:val="0"/>
      <w:marRight w:val="0"/>
      <w:marTop w:val="0"/>
      <w:marBottom w:val="0"/>
      <w:divBdr>
        <w:top w:val="none" w:sz="0" w:space="0" w:color="auto"/>
        <w:left w:val="none" w:sz="0" w:space="0" w:color="auto"/>
        <w:bottom w:val="none" w:sz="0" w:space="0" w:color="auto"/>
        <w:right w:val="none" w:sz="0" w:space="0" w:color="auto"/>
      </w:divBdr>
    </w:div>
    <w:div w:id="1489010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1086;&#1082;&#1088;&#1091;&#1075;&#1072;-&#1088;&#1072;&#1081;&#1086;&#1085;&#1099;.&#1084;&#1086;&#1089;&#1082;&#1074;&#1072;/&#1074;&#1089;&#1077;_&#1091;&#1083;&#1080;&#1094;&#1099;_&#1084;&#1086;&#1089;&#1082;&#1074;&#1099;"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proproprogs.ru/django/dobavlyaem-slagi-slug-k-url-adresam" TargetMode="External"/><Relationship Id="rId68" Type="http://schemas.openxmlformats.org/officeDocument/2006/relationships/hyperlink" Target="http://lib.broadcasting.ru/articles2/Oborandteh/rekomendatelnyy-servis" TargetMode="Externa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pythobyte.com/seo-for-django-5-methods-to-improve-seo-625-daefb33a/"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ru.hexlet.io/blog/posts/pochemu-django-luchshiy-freymvork-dlya-razrabotki-saytov" TargetMode="External"/><Relationship Id="rId74" Type="http://schemas.openxmlformats.org/officeDocument/2006/relationships/hyperlink" Target="https://www.microsoft.com/ru-ru/microsoft-365/business-insights-ideas/resources/guide-to-uml-diagramming-and-database-modeling"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imeweb.cloud/blog/mysql-preimushchestva-i-nedostatki" TargetMode="External"/><Relationship Id="rId10" Type="http://schemas.openxmlformats.org/officeDocument/2006/relationships/hyperlink" Target="https://en.wikipedia.org/wiki/Web_server"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65" Type="http://schemas.openxmlformats.org/officeDocument/2006/relationships/hyperlink" Target="https://metanit.com/python/django/5.13.php" TargetMode="External"/><Relationship Id="rId73" Type="http://schemas.openxmlformats.org/officeDocument/2006/relationships/hyperlink" Target="https://cyberleninka.ru/article/n/vybor-instrumentalnyh-sredstv-dlya-razrabotki-obrazovatelnogo-veb-prilozheniya/viewer" TargetMode="External"/><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hyperlink" Target="https://habr.com/ru/articles/313764/"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vc.ru/u/818117-viktor-oblomov/612764-django-predstavleniya-na-osnove-klassov-cbv-protiv-predstavleniy-na-osnove-funkciy-fbv" TargetMode="External"/><Relationship Id="rId69" Type="http://schemas.openxmlformats.org/officeDocument/2006/relationships/hyperlink" Target="http://web.spt42.ru/index.php/chto-takoe-bootstrap" TargetMode="External"/><Relationship Id="rId77" Type="http://schemas.openxmlformats.org/officeDocument/2006/relationships/image" Target="media/image49.png"/><Relationship Id="rId8" Type="http://schemas.openxmlformats.org/officeDocument/2006/relationships/hyperlink" Target="https://appmaster.io/ru/blog/otsutstvie-koda-snizhaet-stoimost-programmnogo-obespecheniia" TargetMode="External"/><Relationship Id="rId51" Type="http://schemas.openxmlformats.org/officeDocument/2006/relationships/image" Target="media/image38.png"/><Relationship Id="rId72"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blog.skillfactory.ru/glossary/linux/"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aws.amazon.com/ru/amplify/"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geeksforgeeks.org/add-the-slug-field-inside-django-model/" TargetMode="External"/><Relationship Id="rId70" Type="http://schemas.openxmlformats.org/officeDocument/2006/relationships/hyperlink" Target="https://excitinggames.ru/preimushhestva-django-vsyo-chto-nuzhno-znat-dlya-veb-razrabotki-na-python/" TargetMode="External"/><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2486</TotalTime>
  <Pages>68</Pages>
  <Words>10413</Words>
  <Characters>59360</Characters>
  <Application>Microsoft Office Word</Application>
  <DocSecurity>0</DocSecurity>
  <Lines>494</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69634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314</cp:revision>
  <dcterms:created xsi:type="dcterms:W3CDTF">2024-01-22T16:43:00Z</dcterms:created>
  <dcterms:modified xsi:type="dcterms:W3CDTF">2024-02-06T15:38:00Z</dcterms:modified>
  <dc:language>ru-RU</dc:language>
</cp:coreProperties>
</file>